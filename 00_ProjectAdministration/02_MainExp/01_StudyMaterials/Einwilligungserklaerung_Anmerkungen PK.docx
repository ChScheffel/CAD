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05D737" w14:textId="77777777" w:rsidR="007376D7" w:rsidRDefault="00D077E4" w:rsidP="00724965">
      <w:pPr>
        <w:pStyle w:val="Tabellenberschrift"/>
      </w:pPr>
      <w:r>
        <w:rPr>
          <w:noProof/>
        </w:rPr>
        <mc:AlternateContent>
          <mc:Choice Requires="wps">
            <w:drawing>
              <wp:anchor distT="0" distB="0" distL="114300" distR="114300" simplePos="0" relativeHeight="251670528" behindDoc="0" locked="1" layoutInCell="1" allowOverlap="0" wp14:anchorId="5259841F" wp14:editId="4F2E8562">
                <wp:simplePos x="0" y="0"/>
                <wp:positionH relativeFrom="page">
                  <wp:posOffset>4389120</wp:posOffset>
                </wp:positionH>
                <wp:positionV relativeFrom="page">
                  <wp:posOffset>1623060</wp:posOffset>
                </wp:positionV>
                <wp:extent cx="2476500" cy="1691640"/>
                <wp:effectExtent l="0" t="0" r="0" b="3810"/>
                <wp:wrapNone/>
                <wp:docPr id="10" name="Textfeld 10" descr="Bearbeiter, Telefon, E-Mail etc." title="Absenderdaten"/>
                <wp:cNvGraphicFramePr/>
                <a:graphic xmlns:a="http://schemas.openxmlformats.org/drawingml/2006/main">
                  <a:graphicData uri="http://schemas.microsoft.com/office/word/2010/wordprocessingShape">
                    <wps:wsp>
                      <wps:cNvSpPr txBox="1"/>
                      <wps:spPr>
                        <a:xfrm>
                          <a:off x="0" y="0"/>
                          <a:ext cx="2476500" cy="1691640"/>
                        </a:xfrm>
                        <a:prstGeom prst="rect">
                          <a:avLst/>
                        </a:prstGeom>
                        <a:noFill/>
                        <a:ln w="6350">
                          <a:noFill/>
                        </a:ln>
                      </wps:spPr>
                      <wps:txbx>
                        <w:txbxContent>
                          <w:p w14:paraId="7D597F5E" w14:textId="77777777" w:rsidR="00830818" w:rsidRDefault="00830818" w:rsidP="00D160AB">
                            <w:pPr>
                              <w:pStyle w:val="tud-briefkontakt"/>
                              <w:tabs>
                                <w:tab w:val="clear" w:pos="851"/>
                                <w:tab w:val="left" w:pos="1077"/>
                              </w:tabs>
                              <w:rPr>
                                <w:rFonts w:ascii="Open Sans" w:hAnsi="Open Sans" w:cs="Open Sans"/>
                              </w:rPr>
                            </w:pPr>
                            <w:proofErr w:type="spellStart"/>
                            <w:r>
                              <w:rPr>
                                <w:rFonts w:ascii="Open Sans" w:hAnsi="Open Sans" w:cs="Open Sans"/>
                              </w:rPr>
                              <w:t>M.Sc</w:t>
                            </w:r>
                            <w:proofErr w:type="spellEnd"/>
                            <w:r>
                              <w:rPr>
                                <w:rFonts w:ascii="Open Sans" w:hAnsi="Open Sans" w:cs="Open Sans"/>
                              </w:rPr>
                              <w:t>.</w:t>
                            </w:r>
                          </w:p>
                          <w:p w14:paraId="6D782B90" w14:textId="77777777" w:rsidR="00830818" w:rsidRPr="00830818" w:rsidRDefault="00830818" w:rsidP="00D160AB">
                            <w:pPr>
                              <w:pStyle w:val="tud-briefkontakt"/>
                              <w:tabs>
                                <w:tab w:val="clear" w:pos="851"/>
                                <w:tab w:val="left" w:pos="1077"/>
                              </w:tabs>
                              <w:rPr>
                                <w:rFonts w:ascii="Open Sans" w:hAnsi="Open Sans" w:cs="Open Sans"/>
                                <w:sz w:val="20"/>
                              </w:rPr>
                            </w:pPr>
                            <w:r w:rsidRPr="00830818">
                              <w:rPr>
                                <w:rFonts w:ascii="Open Sans" w:hAnsi="Open Sans" w:cs="Open Sans"/>
                                <w:sz w:val="20"/>
                              </w:rPr>
                              <w:t xml:space="preserve">Josephine </w:t>
                            </w:r>
                            <w:proofErr w:type="spellStart"/>
                            <w:r w:rsidRPr="00830818">
                              <w:rPr>
                                <w:rFonts w:ascii="Open Sans" w:hAnsi="Open Sans" w:cs="Open Sans"/>
                                <w:sz w:val="20"/>
                              </w:rPr>
                              <w:t>Zerna</w:t>
                            </w:r>
                            <w:proofErr w:type="spellEnd"/>
                          </w:p>
                          <w:p w14:paraId="362C1B3D" w14:textId="77777777" w:rsidR="00830818" w:rsidRDefault="00830818" w:rsidP="00D160AB">
                            <w:pPr>
                              <w:pStyle w:val="tud-briefkontakt"/>
                              <w:tabs>
                                <w:tab w:val="clear" w:pos="851"/>
                                <w:tab w:val="left" w:pos="1077"/>
                              </w:tabs>
                              <w:rPr>
                                <w:rFonts w:ascii="Open Sans" w:hAnsi="Open Sans" w:cs="Open Sans"/>
                              </w:rPr>
                            </w:pPr>
                            <w:r>
                              <w:rPr>
                                <w:rFonts w:ascii="Open Sans" w:hAnsi="Open Sans" w:cs="Open Sans"/>
                              </w:rPr>
                              <w:t>Professur Differentielle und Persönlichkeitspsychologie</w:t>
                            </w:r>
                          </w:p>
                          <w:p w14:paraId="72F24ECF" w14:textId="77777777" w:rsidR="00830818" w:rsidRDefault="00D50651" w:rsidP="00D160AB">
                            <w:pPr>
                              <w:pStyle w:val="tud-briefkontakt"/>
                              <w:tabs>
                                <w:tab w:val="clear" w:pos="851"/>
                                <w:tab w:val="left" w:pos="1077"/>
                              </w:tabs>
                              <w:rPr>
                                <w:rFonts w:ascii="Open Sans" w:hAnsi="Open Sans" w:cs="Open Sans"/>
                              </w:rPr>
                            </w:pPr>
                            <w:r>
                              <w:rPr>
                                <w:rFonts w:ascii="Open Sans" w:hAnsi="Open Sans" w:cs="Open Sans"/>
                              </w:rPr>
                              <w:t>E-Mail: josephine.zerna@tu-dresden.de</w:t>
                            </w:r>
                          </w:p>
                          <w:p w14:paraId="54C6455F" w14:textId="77777777" w:rsidR="00D50651" w:rsidRDefault="00D50651" w:rsidP="00D160AB">
                            <w:pPr>
                              <w:pStyle w:val="tud-briefkontakt"/>
                              <w:tabs>
                                <w:tab w:val="clear" w:pos="851"/>
                                <w:tab w:val="left" w:pos="1077"/>
                              </w:tabs>
                              <w:rPr>
                                <w:rFonts w:ascii="Open Sans" w:hAnsi="Open Sans" w:cs="Open Sans"/>
                              </w:rPr>
                            </w:pPr>
                          </w:p>
                          <w:p w14:paraId="55603630" w14:textId="77777777" w:rsidR="007376D7" w:rsidRPr="00D92449" w:rsidRDefault="007376D7" w:rsidP="00D160AB">
                            <w:pPr>
                              <w:pStyle w:val="tud-briefkontakt"/>
                              <w:tabs>
                                <w:tab w:val="clear" w:pos="851"/>
                                <w:tab w:val="left" w:pos="1077"/>
                              </w:tabs>
                              <w:rPr>
                                <w:rFonts w:ascii="Open Sans" w:hAnsi="Open Sans" w:cs="Open Sans"/>
                              </w:rPr>
                            </w:pPr>
                            <w:proofErr w:type="spellStart"/>
                            <w:r>
                              <w:rPr>
                                <w:rFonts w:ascii="Open Sans" w:hAnsi="Open Sans" w:cs="Open Sans"/>
                              </w:rPr>
                              <w:t>M.Sc</w:t>
                            </w:r>
                            <w:proofErr w:type="spellEnd"/>
                            <w:r>
                              <w:rPr>
                                <w:rFonts w:ascii="Open Sans" w:hAnsi="Open Sans" w:cs="Open Sans"/>
                              </w:rPr>
                              <w:t>.</w:t>
                            </w:r>
                            <w:r w:rsidR="00D160AB" w:rsidRPr="00D92449">
                              <w:rPr>
                                <w:rFonts w:ascii="Open Sans" w:hAnsi="Open Sans" w:cs="Open Sans"/>
                              </w:rPr>
                              <w:t xml:space="preserve"> </w:t>
                            </w:r>
                          </w:p>
                          <w:p w14:paraId="670B9FC2" w14:textId="77777777" w:rsidR="00D160AB" w:rsidRPr="00D92449" w:rsidRDefault="007376D7" w:rsidP="00D160AB">
                            <w:pPr>
                              <w:pStyle w:val="tud-briefkontakt"/>
                              <w:tabs>
                                <w:tab w:val="clear" w:pos="851"/>
                                <w:tab w:val="left" w:pos="1077"/>
                              </w:tabs>
                              <w:rPr>
                                <w:rFonts w:ascii="Open Sans" w:hAnsi="Open Sans" w:cs="Open Sans"/>
                                <w:sz w:val="22"/>
                                <w:szCs w:val="22"/>
                              </w:rPr>
                            </w:pPr>
                            <w:r>
                              <w:rPr>
                                <w:rFonts w:ascii="Open Sans" w:hAnsi="Open Sans" w:cs="Open Sans"/>
                                <w:sz w:val="22"/>
                                <w:szCs w:val="22"/>
                              </w:rPr>
                              <w:t>Christoph Scheffel</w:t>
                            </w:r>
                          </w:p>
                          <w:p w14:paraId="43FCCAE4" w14:textId="77777777" w:rsidR="00D160AB" w:rsidRDefault="00D160AB" w:rsidP="00830818">
                            <w:pPr>
                              <w:pStyle w:val="tud-briefkontakt"/>
                              <w:tabs>
                                <w:tab w:val="clear" w:pos="851"/>
                                <w:tab w:val="left" w:pos="1077"/>
                              </w:tabs>
                            </w:pPr>
                            <w:r>
                              <w:rPr>
                                <w:rFonts w:ascii="Open Sans" w:hAnsi="Open Sans" w:cs="Open Sans"/>
                              </w:rPr>
                              <w:t xml:space="preserve">Professur </w:t>
                            </w:r>
                            <w:r w:rsidRPr="00D92449">
                              <w:rPr>
                                <w:rFonts w:ascii="Open Sans" w:hAnsi="Open Sans" w:cs="Open Sans"/>
                              </w:rPr>
                              <w:t>Differentielle und Persönlichkeitspsychologie</w:t>
                            </w:r>
                          </w:p>
                          <w:p w14:paraId="54005881" w14:textId="77777777" w:rsidR="00D077E4" w:rsidRDefault="007376D7" w:rsidP="00D077E4">
                            <w:pPr>
                              <w:pStyle w:val="Bearbeiterdaten"/>
                              <w:ind w:left="1185" w:hanging="1185"/>
                            </w:pPr>
                            <w:r>
                              <w:t>T</w:t>
                            </w:r>
                            <w:r w:rsidR="00D077E4">
                              <w:t>elefon:</w:t>
                            </w:r>
                            <w:r w:rsidR="00D077E4">
                              <w:tab/>
                            </w:r>
                            <w:r w:rsidR="00012EF6">
                              <w:tab/>
                            </w:r>
                            <w:r w:rsidR="00D077E4">
                              <w:t>0351 463-</w:t>
                            </w:r>
                            <w:r w:rsidR="00D9216B">
                              <w:t>40336</w:t>
                            </w:r>
                          </w:p>
                          <w:p w14:paraId="2C50383D" w14:textId="77777777" w:rsidR="00D077E4" w:rsidRDefault="003D1C5E" w:rsidP="00D077E4">
                            <w:pPr>
                              <w:pStyle w:val="Bearbeiterdaten"/>
                            </w:pPr>
                            <w:r>
                              <w:t>E-Mail:</w:t>
                            </w:r>
                            <w:r>
                              <w:tab/>
                            </w:r>
                            <w:hyperlink r:id="rId9" w:history="1">
                              <w:r w:rsidR="00830818" w:rsidRPr="007E343B">
                                <w:rPr>
                                  <w:rStyle w:val="Hyperlink"/>
                                </w:rPr>
                                <w:t>christoph_scheffel@tu-dresden.de</w:t>
                              </w:r>
                            </w:hyperlink>
                          </w:p>
                          <w:p w14:paraId="1C8A3ACD" w14:textId="77777777" w:rsidR="00830818" w:rsidRDefault="00830818" w:rsidP="00D077E4">
                            <w:pPr>
                              <w:pStyle w:val="Bearbeiterdate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59841F" id="_x0000_t202" coordsize="21600,21600" o:spt="202" path="m,l,21600r21600,l21600,xe">
                <v:stroke joinstyle="miter"/>
                <v:path gradientshapeok="t" o:connecttype="rect"/>
              </v:shapetype>
              <v:shape id="Textfeld 10" o:spid="_x0000_s1026" type="#_x0000_t202" alt="Titel: Absenderdaten - Beschreibung: Bearbeiter, Telefon, E-Mail etc." style="position:absolute;left:0;text-align:left;margin-left:345.6pt;margin-top:127.8pt;width:195pt;height:133.2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" o:allowoverlap="f" filled="f" stroked="f" strokeweight=".5pt">
                <v:textbox inset="0,0,0,0">
                  <w:txbxContent>
                    <w:p w14:paraId="7D597F5E" w14:textId="77777777" w:rsidR="00830818" w:rsidRDefault="00830818" w:rsidP="00D160AB">
                      <w:pPr>
                        <w:pStyle w:val="tud-briefkontakt"/>
                        <w:tabs>
                          <w:tab w:val="clear" w:pos="851"/>
                          <w:tab w:val="left" w:pos="1077"/>
                        </w:tabs>
                        <w:rPr>
                          <w:rFonts w:ascii="Open Sans" w:hAnsi="Open Sans" w:cs="Open Sans"/>
                        </w:rPr>
                      </w:pPr>
                      <w:r>
                        <w:rPr>
                          <w:rFonts w:ascii="Open Sans" w:hAnsi="Open Sans" w:cs="Open Sans"/>
                        </w:rPr>
                        <w:t>M.Sc.</w:t>
                      </w:r>
                    </w:p>
                    <w:p w14:paraId="6D782B90" w14:textId="77777777" w:rsidR="00830818" w:rsidRPr="00830818" w:rsidRDefault="00830818" w:rsidP="00D160AB">
                      <w:pPr>
                        <w:pStyle w:val="tud-briefkontakt"/>
                        <w:tabs>
                          <w:tab w:val="clear" w:pos="851"/>
                          <w:tab w:val="left" w:pos="1077"/>
                        </w:tabs>
                        <w:rPr>
                          <w:rFonts w:ascii="Open Sans" w:hAnsi="Open Sans" w:cs="Open Sans"/>
                          <w:sz w:val="20"/>
                        </w:rPr>
                      </w:pPr>
                      <w:r w:rsidRPr="00830818">
                        <w:rPr>
                          <w:rFonts w:ascii="Open Sans" w:hAnsi="Open Sans" w:cs="Open Sans"/>
                          <w:sz w:val="20"/>
                        </w:rPr>
                        <w:t>Josephine Zerna</w:t>
                      </w:r>
                    </w:p>
                    <w:p w14:paraId="362C1B3D" w14:textId="77777777" w:rsidR="00830818" w:rsidRDefault="00830818" w:rsidP="00D160AB">
                      <w:pPr>
                        <w:pStyle w:val="tud-briefkontakt"/>
                        <w:tabs>
                          <w:tab w:val="clear" w:pos="851"/>
                          <w:tab w:val="left" w:pos="1077"/>
                        </w:tabs>
                        <w:rPr>
                          <w:rFonts w:ascii="Open Sans" w:hAnsi="Open Sans" w:cs="Open Sans"/>
                        </w:rPr>
                      </w:pPr>
                      <w:r>
                        <w:rPr>
                          <w:rFonts w:ascii="Open Sans" w:hAnsi="Open Sans" w:cs="Open Sans"/>
                        </w:rPr>
                        <w:t>Professur Differentielle und Persönlichkeitspsychologie</w:t>
                      </w:r>
                    </w:p>
                    <w:p w14:paraId="72F24ECF" w14:textId="77777777" w:rsidR="00830818" w:rsidRDefault="00D50651" w:rsidP="00D160AB">
                      <w:pPr>
                        <w:pStyle w:val="tud-briefkontakt"/>
                        <w:tabs>
                          <w:tab w:val="clear" w:pos="851"/>
                          <w:tab w:val="left" w:pos="1077"/>
                        </w:tabs>
                        <w:rPr>
                          <w:rFonts w:ascii="Open Sans" w:hAnsi="Open Sans" w:cs="Open Sans"/>
                        </w:rPr>
                      </w:pPr>
                      <w:r>
                        <w:rPr>
                          <w:rFonts w:ascii="Open Sans" w:hAnsi="Open Sans" w:cs="Open Sans"/>
                        </w:rPr>
                        <w:t>E-Mail: josephine.zerna@tu-dresden.de</w:t>
                      </w:r>
                    </w:p>
                    <w:p w14:paraId="54C6455F" w14:textId="77777777" w:rsidR="00D50651" w:rsidRDefault="00D50651" w:rsidP="00D160AB">
                      <w:pPr>
                        <w:pStyle w:val="tud-briefkontakt"/>
                        <w:tabs>
                          <w:tab w:val="clear" w:pos="851"/>
                          <w:tab w:val="left" w:pos="1077"/>
                        </w:tabs>
                        <w:rPr>
                          <w:rFonts w:ascii="Open Sans" w:hAnsi="Open Sans" w:cs="Open Sans"/>
                        </w:rPr>
                      </w:pPr>
                    </w:p>
                    <w:p w14:paraId="55603630" w14:textId="77777777" w:rsidR="007376D7" w:rsidRPr="00D92449" w:rsidRDefault="007376D7" w:rsidP="00D160AB">
                      <w:pPr>
                        <w:pStyle w:val="tud-briefkontakt"/>
                        <w:tabs>
                          <w:tab w:val="clear" w:pos="851"/>
                          <w:tab w:val="left" w:pos="1077"/>
                        </w:tabs>
                        <w:rPr>
                          <w:rFonts w:ascii="Open Sans" w:hAnsi="Open Sans" w:cs="Open Sans"/>
                        </w:rPr>
                      </w:pPr>
                      <w:r>
                        <w:rPr>
                          <w:rFonts w:ascii="Open Sans" w:hAnsi="Open Sans" w:cs="Open Sans"/>
                        </w:rPr>
                        <w:t>M.Sc.</w:t>
                      </w:r>
                      <w:r w:rsidR="00D160AB" w:rsidRPr="00D92449">
                        <w:rPr>
                          <w:rFonts w:ascii="Open Sans" w:hAnsi="Open Sans" w:cs="Open Sans"/>
                        </w:rPr>
                        <w:t xml:space="preserve"> </w:t>
                      </w:r>
                    </w:p>
                    <w:p w14:paraId="670B9FC2" w14:textId="77777777" w:rsidR="00D160AB" w:rsidRPr="00D92449" w:rsidRDefault="007376D7" w:rsidP="00D160AB">
                      <w:pPr>
                        <w:pStyle w:val="tud-briefkontakt"/>
                        <w:tabs>
                          <w:tab w:val="clear" w:pos="851"/>
                          <w:tab w:val="left" w:pos="1077"/>
                        </w:tabs>
                        <w:rPr>
                          <w:rFonts w:ascii="Open Sans" w:hAnsi="Open Sans" w:cs="Open Sans"/>
                          <w:sz w:val="22"/>
                          <w:szCs w:val="22"/>
                        </w:rPr>
                      </w:pPr>
                      <w:r>
                        <w:rPr>
                          <w:rFonts w:ascii="Open Sans" w:hAnsi="Open Sans" w:cs="Open Sans"/>
                          <w:sz w:val="22"/>
                          <w:szCs w:val="22"/>
                        </w:rPr>
                        <w:t>Christoph Scheffel</w:t>
                      </w:r>
                    </w:p>
                    <w:p w14:paraId="43FCCAE4" w14:textId="77777777" w:rsidR="00D160AB" w:rsidRDefault="00D160AB" w:rsidP="00830818">
                      <w:pPr>
                        <w:pStyle w:val="tud-briefkontakt"/>
                        <w:tabs>
                          <w:tab w:val="clear" w:pos="851"/>
                          <w:tab w:val="left" w:pos="1077"/>
                        </w:tabs>
                      </w:pPr>
                      <w:r>
                        <w:rPr>
                          <w:rFonts w:ascii="Open Sans" w:hAnsi="Open Sans" w:cs="Open Sans"/>
                        </w:rPr>
                        <w:t xml:space="preserve">Professur </w:t>
                      </w:r>
                      <w:r w:rsidRPr="00D92449">
                        <w:rPr>
                          <w:rFonts w:ascii="Open Sans" w:hAnsi="Open Sans" w:cs="Open Sans"/>
                        </w:rPr>
                        <w:t>Differentielle und Persönlichkeitspsychologie</w:t>
                      </w:r>
                    </w:p>
                    <w:p w14:paraId="54005881" w14:textId="77777777" w:rsidR="00D077E4" w:rsidRDefault="007376D7" w:rsidP="00D077E4">
                      <w:pPr>
                        <w:pStyle w:val="Bearbeiterdaten"/>
                        <w:ind w:left="1185" w:hanging="1185"/>
                      </w:pPr>
                      <w:r>
                        <w:t>T</w:t>
                      </w:r>
                      <w:r w:rsidR="00D077E4">
                        <w:t>elefon:</w:t>
                      </w:r>
                      <w:r w:rsidR="00D077E4">
                        <w:tab/>
                      </w:r>
                      <w:r w:rsidR="00012EF6">
                        <w:tab/>
                      </w:r>
                      <w:r w:rsidR="00D077E4">
                        <w:t>0351 463-</w:t>
                      </w:r>
                      <w:r w:rsidR="00D9216B">
                        <w:t>40336</w:t>
                      </w:r>
                    </w:p>
                    <w:p w14:paraId="2C50383D" w14:textId="77777777" w:rsidR="00D077E4" w:rsidRDefault="003D1C5E" w:rsidP="00D077E4">
                      <w:pPr>
                        <w:pStyle w:val="Bearbeiterdaten"/>
                      </w:pPr>
                      <w:r>
                        <w:t>E-Mail:</w:t>
                      </w:r>
                      <w:r>
                        <w:tab/>
                      </w:r>
                      <w:hyperlink r:id="rId10" w:history="1">
                        <w:r w:rsidR="00830818" w:rsidRPr="007E343B">
                          <w:rPr>
                            <w:rStyle w:val="Hyperlink"/>
                          </w:rPr>
                          <w:t>christoph_scheffel@tu-dresden.de</w:t>
                        </w:r>
                      </w:hyperlink>
                    </w:p>
                    <w:p w14:paraId="1C8A3ACD" w14:textId="77777777" w:rsidR="00830818" w:rsidRDefault="00830818" w:rsidP="00D077E4">
                      <w:pPr>
                        <w:pStyle w:val="Bearbeiterdaten"/>
                      </w:pPr>
                    </w:p>
                  </w:txbxContent>
                </v:textbox>
                <w10:wrap anchorx="page" anchory="page"/>
                <w10:anchorlock/>
              </v:shape>
            </w:pict>
          </mc:Fallback>
        </mc:AlternateContent>
      </w:r>
      <w:r w:rsidR="00DB0F70">
        <w:rPr>
          <w:noProof/>
        </w:rPr>
        <mc:AlternateContent>
          <mc:Choice Requires="wps">
            <w:drawing>
              <wp:anchor distT="0" distB="0" distL="114300" distR="114300" simplePos="0" relativeHeight="251669504" behindDoc="0" locked="1" layoutInCell="1" allowOverlap="0" wp14:anchorId="46BFDE90" wp14:editId="49CA0B9C">
                <wp:simplePos x="0" y="0"/>
                <wp:positionH relativeFrom="page">
                  <wp:posOffset>1085850</wp:posOffset>
                </wp:positionH>
                <wp:positionV relativeFrom="page">
                  <wp:posOffset>1619250</wp:posOffset>
                </wp:positionV>
                <wp:extent cx="3311525" cy="552450"/>
                <wp:effectExtent l="0" t="0" r="3175" b="0"/>
                <wp:wrapNone/>
                <wp:docPr id="9" name="Textfeld 9" title="Adressdaten des Empfänge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wps:cNvSpPr>
                      <wps:spPr>
                        <a:xfrm>
                          <a:off x="0" y="0"/>
                          <a:ext cx="3311525" cy="552450"/>
                        </a:xfrm>
                        <a:prstGeom prst="rect">
                          <a:avLst/>
                        </a:prstGeom>
                        <a:noFill/>
                        <a:ln w="6350">
                          <a:noFill/>
                        </a:ln>
                      </wps:spPr>
                      <wps:txbx>
                        <w:txbxContent>
                          <w:p w14:paraId="2C17EC91" w14:textId="77777777" w:rsidR="00DB0F70" w:rsidRDefault="00DB0F70" w:rsidP="00DB0F70">
                            <w:pPr>
                              <w:pStyle w:val="Absenderzeile"/>
                            </w:pPr>
                            <w:r w:rsidRPr="00DB0F70">
                              <w:t>Technische Universität Dresden, 01062 Dresden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7" type="#_x0000_t202" alt="Titel: Adressdaten des Empfängers" style="position:absolute;left:0;text-align:left;margin-left:85.5pt;margin-top:127.5pt;width:260.75pt;height:43.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" o:allowoverlap="f" filled="f" stroked="f" strokeweight=".5pt">
                <v:path arrowok="t"/>
                <o:lock v:ext="edit" aspectratio="t"/>
                <v:textbox inset="0,0,0,0">
                  <w:txbxContent>
                    <w:p w:rsidR="00DB0F70" w:rsidRDefault="00DB0F70" w:rsidP="00DB0F70">
                      <w:pPr>
                        <w:pStyle w:val="Absenderzeile"/>
                      </w:pPr>
                      <w:r w:rsidRPr="00DB0F70">
                        <w:t>Technische Universität Dresden, 01062 Dresden</w:t>
                      </w:r>
                    </w:p>
                  </w:txbxContent>
                </v:textbox>
                <w10:wrap anchorx="page" anchory="page"/>
                <w10:anchorlock/>
              </v:shape>
            </w:pict>
          </mc:Fallback>
        </mc:AlternateContent>
      </w:r>
      <w:r w:rsidR="007376D7" w:rsidRPr="007376D7">
        <w:t xml:space="preserve"> </w:t>
      </w:r>
    </w:p>
    <w:p w14:paraId="3E1E1141" w14:textId="77777777" w:rsidR="007376D7" w:rsidRDefault="007376D7" w:rsidP="00724965">
      <w:pPr>
        <w:pStyle w:val="Tabellenberschrift"/>
      </w:pPr>
    </w:p>
    <w:p w14:paraId="2288B967" w14:textId="77777777" w:rsidR="007376D7" w:rsidRDefault="007376D7" w:rsidP="00724965">
      <w:pPr>
        <w:pStyle w:val="Tabellenberschrift"/>
      </w:pPr>
    </w:p>
    <w:p w14:paraId="723D6AD9" w14:textId="77777777" w:rsidR="007376D7" w:rsidRDefault="007376D7" w:rsidP="00724965">
      <w:pPr>
        <w:pStyle w:val="Tabellenberschrift"/>
      </w:pPr>
    </w:p>
    <w:p w14:paraId="3938FD25" w14:textId="77777777" w:rsidR="007376D7" w:rsidRDefault="007376D7" w:rsidP="00724965">
      <w:pPr>
        <w:pStyle w:val="Tabellenberschrift"/>
      </w:pPr>
    </w:p>
    <w:p w14:paraId="5A544716" w14:textId="77777777" w:rsidR="007376D7" w:rsidRDefault="007376D7" w:rsidP="00724965">
      <w:pPr>
        <w:pStyle w:val="Tabellenberschrift"/>
      </w:pPr>
    </w:p>
    <w:p w14:paraId="6E37FE3E" w14:textId="77777777" w:rsidR="007376D7" w:rsidRDefault="007376D7" w:rsidP="00724965">
      <w:pPr>
        <w:pStyle w:val="Tabellenberschrift"/>
      </w:pPr>
    </w:p>
    <w:p w14:paraId="752175E6" w14:textId="77777777" w:rsidR="007376D7" w:rsidRDefault="007376D7" w:rsidP="00724965">
      <w:pPr>
        <w:pStyle w:val="Tabellenberschrift"/>
      </w:pPr>
    </w:p>
    <w:p w14:paraId="1FB4EF9E" w14:textId="77777777" w:rsidR="00CD4A9E" w:rsidRDefault="00CD4A9E" w:rsidP="00724965">
      <w:pPr>
        <w:pStyle w:val="Tabellenberschrift"/>
      </w:pPr>
    </w:p>
    <w:p w14:paraId="7B594BFF" w14:textId="77777777" w:rsidR="00830818" w:rsidRDefault="00830818" w:rsidP="00724965">
      <w:pPr>
        <w:pStyle w:val="Tabellenberschrift"/>
      </w:pPr>
    </w:p>
    <w:p w14:paraId="2BC58068" w14:textId="77777777" w:rsidR="00830818" w:rsidRDefault="00830818" w:rsidP="00724965">
      <w:pPr>
        <w:pStyle w:val="Tabellenberschrift"/>
      </w:pPr>
    </w:p>
    <w:p w14:paraId="52DBD88B" w14:textId="77777777" w:rsidR="00D50651" w:rsidRDefault="00D50651" w:rsidP="00724965">
      <w:pPr>
        <w:pStyle w:val="Tabellenberschrift"/>
      </w:pPr>
    </w:p>
    <w:p w14:paraId="570F2044" w14:textId="77777777" w:rsidR="00D50651" w:rsidRDefault="00D50651" w:rsidP="00724965">
      <w:pPr>
        <w:pStyle w:val="Tabellenberschrift"/>
      </w:pPr>
    </w:p>
    <w:p w14:paraId="7A55AD63" w14:textId="77777777" w:rsidR="007376D7" w:rsidRPr="007376D7" w:rsidRDefault="007376D7" w:rsidP="00724965">
      <w:pPr>
        <w:pStyle w:val="Tabellenberschrift"/>
      </w:pPr>
      <w:r w:rsidRPr="007376D7">
        <w:t>Probandeninformation und Einwilligungserklärung</w:t>
      </w:r>
      <w:r w:rsidR="00CD4A9E">
        <w:t xml:space="preserve"> </w:t>
      </w:r>
      <w:r w:rsidRPr="007376D7">
        <w:t>zur Teilnahme an der Studie</w:t>
      </w:r>
    </w:p>
    <w:p w14:paraId="43E9A341" w14:textId="489620FD" w:rsidR="007376D7" w:rsidRPr="007376D7" w:rsidRDefault="000A511F" w:rsidP="00724965">
      <w:pPr>
        <w:pStyle w:val="Tabellenberschrift"/>
      </w:pPr>
      <w:r>
        <w:t>„Subjektive Werte kognitiver Aufgaben“</w:t>
      </w:r>
    </w:p>
    <w:p w14:paraId="7528CADA" w14:textId="77777777" w:rsidR="007376D7" w:rsidRPr="007376D7" w:rsidRDefault="007376D7" w:rsidP="00724965">
      <w:pPr>
        <w:rPr>
          <w:rFonts w:ascii="Arial" w:hAnsi="Arial" w:cs="Arial"/>
        </w:rPr>
      </w:pPr>
    </w:p>
    <w:p w14:paraId="38FB1005" w14:textId="77777777" w:rsidR="007376D7" w:rsidRPr="007376D7" w:rsidRDefault="007376D7" w:rsidP="00724965">
      <w:pPr>
        <w:jc w:val="both"/>
        <w:rPr>
          <w:rFonts w:ascii="Arial" w:hAnsi="Arial" w:cs="Arial"/>
        </w:rPr>
      </w:pPr>
      <w:r w:rsidRPr="007376D7">
        <w:rPr>
          <w:rFonts w:ascii="Arial" w:hAnsi="Arial" w:cs="Arial"/>
        </w:rPr>
        <w:t>Sehr geehrte Teilnehmerin, sehr geehrter Teilnehmer!</w:t>
      </w:r>
    </w:p>
    <w:p w14:paraId="12A26F5A" w14:textId="112ED083" w:rsidR="007376D7" w:rsidRPr="007376D7" w:rsidRDefault="007376D7" w:rsidP="00724965">
      <w:pPr>
        <w:jc w:val="both"/>
        <w:rPr>
          <w:rFonts w:ascii="Arial" w:hAnsi="Arial" w:cs="Arial"/>
        </w:rPr>
      </w:pPr>
      <w:r w:rsidRPr="007376D7">
        <w:rPr>
          <w:rFonts w:ascii="Arial" w:hAnsi="Arial" w:cs="Arial"/>
        </w:rPr>
        <w:t>Wir laden Sie ein, an der oben genannten Studie teilzunehmen. Die Aufklärung über diese Studie erfolgt mittels dieser Probandeninformation sowie in einem ausführlichen Gespräch. Anschließend können Sie sich für oder gegen eine Teilnahme an dieser Studie entscheiden.</w:t>
      </w:r>
    </w:p>
    <w:p w14:paraId="7C9699DF" w14:textId="39FD3B49" w:rsidR="007376D7" w:rsidRPr="007376D7" w:rsidRDefault="007376D7" w:rsidP="00724965">
      <w:pPr>
        <w:jc w:val="both"/>
        <w:rPr>
          <w:rFonts w:ascii="Arial" w:hAnsi="Arial" w:cs="Arial"/>
        </w:rPr>
      </w:pPr>
      <w:r w:rsidRPr="007376D7">
        <w:rPr>
          <w:rFonts w:ascii="Arial" w:hAnsi="Arial" w:cs="Arial"/>
        </w:rPr>
        <w:t xml:space="preserve">Die Teilnahme an dieser Studie ist freiwillig und kann jederzeit auch ohne Angabe von Gründen beendet werden, ohne dass Ihnen hierdurch Nachteile entstehen. Eine Teilnahme an dieser Studie ist nur möglich, wenn Sie Ihre Einwilligung zur Teilnahme an dieser Studie schriftlich erklären. </w:t>
      </w:r>
      <w:r w:rsidR="009A4DB5">
        <w:rPr>
          <w:rFonts w:ascii="Arial" w:hAnsi="Arial" w:cs="Arial"/>
        </w:rPr>
        <w:t xml:space="preserve">Bei Psychologiestudierenden wirkt sich eine Teilnahme, eine Nichtteilnahme oder ein Abbruch weder positiv, noch negativ auf das Studium aus. </w:t>
      </w:r>
      <w:r w:rsidRPr="007376D7">
        <w:rPr>
          <w:rFonts w:ascii="Arial" w:hAnsi="Arial" w:cs="Arial"/>
        </w:rPr>
        <w:t>Bitte lesen Sie den folgenden Text als Ergänzung zum Informationsgespräch sorgfältig durch und zögern Sie nicht, Fragen zu stellen.</w:t>
      </w:r>
    </w:p>
    <w:p w14:paraId="3899F979" w14:textId="77777777" w:rsidR="007376D7" w:rsidRPr="007376D7" w:rsidRDefault="007376D7" w:rsidP="00724965">
      <w:pPr>
        <w:jc w:val="both"/>
        <w:rPr>
          <w:rFonts w:ascii="Arial" w:hAnsi="Arial" w:cs="Arial"/>
        </w:rPr>
      </w:pPr>
      <w:r w:rsidRPr="007376D7">
        <w:rPr>
          <w:rFonts w:ascii="Arial" w:hAnsi="Arial" w:cs="Arial"/>
        </w:rPr>
        <w:t xml:space="preserve">Bitte unterschreiben Sie die Einwilligungserklärung nur </w:t>
      </w:r>
    </w:p>
    <w:p w14:paraId="06045B5F" w14:textId="77777777" w:rsidR="007376D7" w:rsidRPr="007376D7" w:rsidRDefault="007376D7" w:rsidP="00724965">
      <w:pPr>
        <w:widowControl w:val="0"/>
        <w:numPr>
          <w:ilvl w:val="0"/>
          <w:numId w:val="1"/>
        </w:numPr>
        <w:tabs>
          <w:tab w:val="clear" w:pos="720"/>
        </w:tabs>
        <w:autoSpaceDE w:val="0"/>
        <w:spacing w:after="0" w:line="240" w:lineRule="auto"/>
        <w:ind w:left="567" w:hanging="567"/>
        <w:jc w:val="both"/>
        <w:rPr>
          <w:rFonts w:ascii="Arial" w:hAnsi="Arial" w:cs="Arial"/>
        </w:rPr>
      </w:pPr>
      <w:r w:rsidRPr="007376D7">
        <w:rPr>
          <w:rFonts w:ascii="Arial" w:hAnsi="Arial" w:cs="Arial"/>
        </w:rPr>
        <w:t>wenn Sie Art und Ablauf der Studie vollständig verstanden haben,</w:t>
      </w:r>
    </w:p>
    <w:p w14:paraId="7031F8C4" w14:textId="77777777" w:rsidR="007376D7" w:rsidRPr="007376D7" w:rsidRDefault="007376D7" w:rsidP="00724965">
      <w:pPr>
        <w:widowControl w:val="0"/>
        <w:numPr>
          <w:ilvl w:val="0"/>
          <w:numId w:val="1"/>
        </w:numPr>
        <w:tabs>
          <w:tab w:val="clear" w:pos="720"/>
        </w:tabs>
        <w:autoSpaceDE w:val="0"/>
        <w:spacing w:after="0" w:line="240" w:lineRule="auto"/>
        <w:ind w:left="567" w:hanging="567"/>
        <w:jc w:val="both"/>
        <w:rPr>
          <w:rFonts w:ascii="Arial" w:hAnsi="Arial" w:cs="Arial"/>
        </w:rPr>
      </w:pPr>
      <w:r w:rsidRPr="007376D7">
        <w:rPr>
          <w:rFonts w:ascii="Arial" w:hAnsi="Arial" w:cs="Arial"/>
        </w:rPr>
        <w:t>wenn Sie bereit sind, der Teilnahme zuzustimmen und</w:t>
      </w:r>
    </w:p>
    <w:p w14:paraId="48216C51" w14:textId="77777777" w:rsidR="007376D7" w:rsidRPr="007376D7" w:rsidRDefault="007376D7" w:rsidP="00724965">
      <w:pPr>
        <w:widowControl w:val="0"/>
        <w:numPr>
          <w:ilvl w:val="0"/>
          <w:numId w:val="1"/>
        </w:numPr>
        <w:tabs>
          <w:tab w:val="clear" w:pos="720"/>
        </w:tabs>
        <w:autoSpaceDE w:val="0"/>
        <w:spacing w:after="0" w:line="240" w:lineRule="auto"/>
        <w:ind w:left="567" w:hanging="567"/>
        <w:jc w:val="both"/>
        <w:rPr>
          <w:rFonts w:ascii="Arial" w:hAnsi="Arial" w:cs="Arial"/>
        </w:rPr>
      </w:pPr>
      <w:r w:rsidRPr="007376D7">
        <w:rPr>
          <w:rFonts w:ascii="Arial" w:hAnsi="Arial" w:cs="Arial"/>
        </w:rPr>
        <w:t>wenn Sie sich über Ihre Rechte als Teilnehmer an dieser Studie im Klaren sind.</w:t>
      </w:r>
    </w:p>
    <w:p w14:paraId="454535AB" w14:textId="77777777" w:rsidR="007376D7" w:rsidRPr="007376D7" w:rsidRDefault="007376D7" w:rsidP="00724965">
      <w:pPr>
        <w:jc w:val="both"/>
        <w:rPr>
          <w:rFonts w:ascii="Arial" w:hAnsi="Arial" w:cs="Arial"/>
        </w:rPr>
      </w:pPr>
    </w:p>
    <w:p w14:paraId="0B28BD96" w14:textId="77777777" w:rsidR="007376D7" w:rsidRDefault="007376D7" w:rsidP="00724965">
      <w:pPr>
        <w:pStyle w:val="berschrift1"/>
        <w:keepNext w:val="0"/>
        <w:keepLines w:val="0"/>
        <w:widowControl w:val="0"/>
        <w:autoSpaceDE w:val="0"/>
        <w:spacing w:before="0" w:after="0" w:line="240" w:lineRule="auto"/>
        <w:jc w:val="both"/>
        <w:rPr>
          <w:rFonts w:ascii="Arial" w:hAnsi="Arial" w:cs="Arial"/>
          <w:sz w:val="20"/>
          <w:szCs w:val="20"/>
        </w:rPr>
      </w:pPr>
      <w:r>
        <w:rPr>
          <w:rFonts w:ascii="Arial" w:hAnsi="Arial" w:cs="Arial"/>
          <w:sz w:val="20"/>
          <w:szCs w:val="20"/>
        </w:rPr>
        <w:t>1</w:t>
      </w:r>
      <w:r>
        <w:rPr>
          <w:rFonts w:ascii="Arial" w:hAnsi="Arial" w:cs="Arial"/>
          <w:sz w:val="20"/>
          <w:szCs w:val="20"/>
        </w:rPr>
        <w:tab/>
      </w:r>
      <w:r w:rsidRPr="007376D7">
        <w:rPr>
          <w:rFonts w:ascii="Arial" w:hAnsi="Arial" w:cs="Arial"/>
          <w:sz w:val="20"/>
          <w:szCs w:val="20"/>
        </w:rPr>
        <w:t>Was ist der Zweck dieser Studie?</w:t>
      </w:r>
    </w:p>
    <w:p w14:paraId="34FDDC83" w14:textId="77777777" w:rsidR="007376D7" w:rsidRPr="007376D7" w:rsidRDefault="007376D7" w:rsidP="00724965">
      <w:pPr>
        <w:jc w:val="both"/>
      </w:pPr>
    </w:p>
    <w:p w14:paraId="0A017033" w14:textId="2D494CD6" w:rsidR="007376D7" w:rsidRPr="007376D7" w:rsidRDefault="004812AB" w:rsidP="00724965">
      <w:pPr>
        <w:jc w:val="both"/>
        <w:rPr>
          <w:rFonts w:ascii="Arial" w:hAnsi="Arial" w:cs="Arial"/>
        </w:rPr>
      </w:pPr>
      <w:r w:rsidRPr="00550B7C">
        <w:rPr>
          <w:rFonts w:ascii="Arial" w:hAnsi="Arial" w:cs="Arial"/>
        </w:rPr>
        <w:t xml:space="preserve">Im ersten Teil der Studie ist das Ziel herauszufinden, ob unterschiedliche Ausprägungen in der Eigenschaft Need </w:t>
      </w:r>
      <w:proofErr w:type="spellStart"/>
      <w:r w:rsidRPr="00550B7C">
        <w:rPr>
          <w:rFonts w:ascii="Arial" w:hAnsi="Arial" w:cs="Arial"/>
        </w:rPr>
        <w:t>for</w:t>
      </w:r>
      <w:proofErr w:type="spellEnd"/>
      <w:r w:rsidRPr="00550B7C">
        <w:rPr>
          <w:rFonts w:ascii="Arial" w:hAnsi="Arial" w:cs="Arial"/>
        </w:rPr>
        <w:t xml:space="preserve"> </w:t>
      </w:r>
      <w:proofErr w:type="spellStart"/>
      <w:r w:rsidRPr="00550B7C">
        <w:rPr>
          <w:rFonts w:ascii="Arial" w:hAnsi="Arial" w:cs="Arial"/>
        </w:rPr>
        <w:t>Cognition</w:t>
      </w:r>
      <w:proofErr w:type="spellEnd"/>
      <w:r w:rsidRPr="00550B7C">
        <w:rPr>
          <w:rFonts w:ascii="Arial" w:hAnsi="Arial" w:cs="Arial"/>
        </w:rPr>
        <w:t xml:space="preserve"> mit unterschiedlichen subjektiven Werten v</w:t>
      </w:r>
      <w:r w:rsidR="00E05A67" w:rsidRPr="00550B7C">
        <w:rPr>
          <w:rFonts w:ascii="Arial" w:hAnsi="Arial" w:cs="Arial"/>
        </w:rPr>
        <w:t>on kognitiven Anforderungsstufen</w:t>
      </w:r>
      <w:r w:rsidRPr="00550B7C">
        <w:rPr>
          <w:rFonts w:ascii="Arial" w:hAnsi="Arial" w:cs="Arial"/>
        </w:rPr>
        <w:t xml:space="preserve"> einhergehen</w:t>
      </w:r>
      <w:r>
        <w:rPr>
          <w:rFonts w:ascii="Arial" w:hAnsi="Arial" w:cs="Arial"/>
        </w:rPr>
        <w:t>. Im zweiten Teil der Studie wollen wir herausfinden</w:t>
      </w:r>
      <w:r w:rsidR="007376D7" w:rsidRPr="007376D7">
        <w:rPr>
          <w:rFonts w:ascii="Arial" w:hAnsi="Arial" w:cs="Arial"/>
        </w:rPr>
        <w:t xml:space="preserve">, ob </w:t>
      </w:r>
      <w:r>
        <w:rPr>
          <w:rFonts w:ascii="Arial" w:hAnsi="Arial" w:cs="Arial"/>
        </w:rPr>
        <w:t xml:space="preserve">für </w:t>
      </w:r>
      <w:r w:rsidR="007376D7" w:rsidRPr="007376D7">
        <w:rPr>
          <w:rFonts w:ascii="Arial" w:hAnsi="Arial" w:cs="Arial"/>
        </w:rPr>
        <w:t xml:space="preserve">verschiedene Strategien der Emotionsregulation </w:t>
      </w:r>
      <w:r>
        <w:rPr>
          <w:rFonts w:ascii="Arial" w:hAnsi="Arial" w:cs="Arial"/>
        </w:rPr>
        <w:t>individuelle subjektive Werte bestimmt werden können</w:t>
      </w:r>
      <w:r w:rsidR="007376D7" w:rsidRPr="007376D7">
        <w:rPr>
          <w:rFonts w:ascii="Arial" w:hAnsi="Arial" w:cs="Arial"/>
        </w:rPr>
        <w:t xml:space="preserve">. Im Mittelpunkt dieser Studie </w:t>
      </w:r>
      <w:r>
        <w:rPr>
          <w:rFonts w:ascii="Arial" w:hAnsi="Arial" w:cs="Arial"/>
        </w:rPr>
        <w:t xml:space="preserve">stehen dabei drei Strategien: Ablenken, </w:t>
      </w:r>
      <w:r w:rsidR="007376D7" w:rsidRPr="007376D7">
        <w:rPr>
          <w:rFonts w:ascii="Arial" w:hAnsi="Arial" w:cs="Arial"/>
        </w:rPr>
        <w:t>Distanzieren und Unterdrücken.</w:t>
      </w:r>
    </w:p>
    <w:p w14:paraId="743A0980" w14:textId="77777777" w:rsidR="007376D7" w:rsidRPr="007376D7" w:rsidRDefault="007376D7" w:rsidP="00724965">
      <w:pPr>
        <w:jc w:val="both"/>
        <w:rPr>
          <w:rFonts w:ascii="Arial" w:hAnsi="Arial" w:cs="Arial"/>
        </w:rPr>
      </w:pPr>
    </w:p>
    <w:p w14:paraId="718B5D72" w14:textId="77777777" w:rsidR="007376D7" w:rsidRDefault="007376D7" w:rsidP="00724965">
      <w:pPr>
        <w:pStyle w:val="berschrift1"/>
        <w:keepNext w:val="0"/>
        <w:keepLines w:val="0"/>
        <w:widowControl w:val="0"/>
        <w:autoSpaceDE w:val="0"/>
        <w:spacing w:before="0" w:after="0" w:line="240" w:lineRule="auto"/>
        <w:ind w:left="432" w:hanging="432"/>
        <w:jc w:val="both"/>
        <w:rPr>
          <w:rFonts w:ascii="Arial" w:hAnsi="Arial" w:cs="Arial"/>
          <w:sz w:val="20"/>
          <w:szCs w:val="20"/>
        </w:rPr>
      </w:pPr>
      <w:r w:rsidRPr="007376D7">
        <w:rPr>
          <w:rFonts w:ascii="Arial" w:hAnsi="Arial" w:cs="Arial"/>
          <w:sz w:val="20"/>
          <w:szCs w:val="20"/>
        </w:rPr>
        <w:t>2</w:t>
      </w:r>
      <w:r>
        <w:rPr>
          <w:rFonts w:ascii="Arial" w:hAnsi="Arial" w:cs="Arial"/>
          <w:b w:val="0"/>
          <w:sz w:val="20"/>
          <w:szCs w:val="20"/>
        </w:rPr>
        <w:tab/>
      </w:r>
      <w:r>
        <w:rPr>
          <w:rFonts w:ascii="Arial" w:hAnsi="Arial" w:cs="Arial"/>
          <w:b w:val="0"/>
          <w:sz w:val="20"/>
          <w:szCs w:val="20"/>
        </w:rPr>
        <w:tab/>
      </w:r>
      <w:r w:rsidRPr="007376D7">
        <w:rPr>
          <w:rFonts w:ascii="Arial" w:hAnsi="Arial" w:cs="Arial"/>
          <w:sz w:val="20"/>
          <w:szCs w:val="20"/>
        </w:rPr>
        <w:t>Wie läuft die Studie ab?</w:t>
      </w:r>
    </w:p>
    <w:p w14:paraId="0A8CD8A0" w14:textId="77777777" w:rsidR="007376D7" w:rsidRPr="007376D7" w:rsidRDefault="007376D7" w:rsidP="00724965">
      <w:pPr>
        <w:ind w:left="432" w:hanging="432"/>
        <w:jc w:val="both"/>
      </w:pPr>
    </w:p>
    <w:p w14:paraId="585F2F7D" w14:textId="0406005E" w:rsidR="00624EB6" w:rsidRDefault="007376D7" w:rsidP="00724965">
      <w:pPr>
        <w:jc w:val="both"/>
        <w:rPr>
          <w:rFonts w:ascii="Arial" w:hAnsi="Arial" w:cs="Arial"/>
        </w:rPr>
      </w:pPr>
      <w:r w:rsidRPr="007376D7">
        <w:rPr>
          <w:rFonts w:ascii="Arial" w:hAnsi="Arial" w:cs="Arial"/>
        </w:rPr>
        <w:t xml:space="preserve">Diese Studie </w:t>
      </w:r>
      <w:r w:rsidR="0006442D">
        <w:rPr>
          <w:rFonts w:ascii="Arial" w:hAnsi="Arial" w:cs="Arial"/>
        </w:rPr>
        <w:t>besteht aus drei Teilen. Der erste Teil besteht aus einer Reihe an Fragebögen, die Sie online ausfüllen werden.</w:t>
      </w:r>
      <w:r w:rsidR="00643677" w:rsidRPr="00643677">
        <w:rPr>
          <w:rFonts w:ascii="Arial" w:hAnsi="Arial" w:cs="Arial"/>
        </w:rPr>
        <w:t xml:space="preserve"> </w:t>
      </w:r>
      <w:r w:rsidR="00643677" w:rsidRPr="00147C30">
        <w:rPr>
          <w:rFonts w:ascii="Arial" w:hAnsi="Arial" w:cs="Arial"/>
        </w:rPr>
        <w:t>Das Ausfüllen der Fragebögen wird ca. 30 Minuten in Anspruch nehmen. Diese dienen der Erfassung spezieller Persönlichkeitsmerkmale</w:t>
      </w:r>
      <w:r w:rsidR="00A90E1F">
        <w:rPr>
          <w:rFonts w:ascii="Arial" w:hAnsi="Arial" w:cs="Arial"/>
        </w:rPr>
        <w:t>, wie</w:t>
      </w:r>
      <w:r w:rsidR="00F224AE">
        <w:rPr>
          <w:rFonts w:ascii="Arial" w:hAnsi="Arial" w:cs="Arial"/>
        </w:rPr>
        <w:t xml:space="preserve"> zum Beispiel</w:t>
      </w:r>
      <w:r w:rsidR="00A90E1F">
        <w:rPr>
          <w:rFonts w:ascii="Arial" w:hAnsi="Arial" w:cs="Arial"/>
        </w:rPr>
        <w:t xml:space="preserve"> </w:t>
      </w:r>
      <w:r w:rsidR="00775CDD">
        <w:rPr>
          <w:rFonts w:ascii="Arial" w:hAnsi="Arial" w:cs="Arial"/>
        </w:rPr>
        <w:t>Aufmerksamkeitskontrolle, Selbstkontrolle und –</w:t>
      </w:r>
      <w:proofErr w:type="spellStart"/>
      <w:r w:rsidR="00775CDD">
        <w:rPr>
          <w:rFonts w:ascii="Arial" w:hAnsi="Arial" w:cs="Arial"/>
        </w:rPr>
        <w:t>regulation</w:t>
      </w:r>
      <w:proofErr w:type="spellEnd"/>
      <w:r w:rsidR="00775CDD">
        <w:rPr>
          <w:rFonts w:ascii="Arial" w:hAnsi="Arial" w:cs="Arial"/>
        </w:rPr>
        <w:t>, kognitiver Motivation</w:t>
      </w:r>
      <w:r w:rsidR="00F224AE">
        <w:rPr>
          <w:rFonts w:ascii="Arial" w:hAnsi="Arial" w:cs="Arial"/>
        </w:rPr>
        <w:t xml:space="preserve">, sowie habituelle und flexible Nutzung von </w:t>
      </w:r>
      <w:r w:rsidR="00F224AE">
        <w:rPr>
          <w:rFonts w:ascii="Arial" w:hAnsi="Arial" w:cs="Arial"/>
        </w:rPr>
        <w:lastRenderedPageBreak/>
        <w:t>Emotionsregulationsstrategien</w:t>
      </w:r>
      <w:r w:rsidR="00643677">
        <w:rPr>
          <w:rFonts w:ascii="Arial" w:hAnsi="Arial" w:cs="Arial"/>
        </w:rPr>
        <w:t>.</w:t>
      </w:r>
      <w:r w:rsidR="0006442D">
        <w:rPr>
          <w:rFonts w:ascii="Arial" w:hAnsi="Arial" w:cs="Arial"/>
        </w:rPr>
        <w:t xml:space="preserve"> Anschließend können Termine für die Teile zwei und drei vereinbart werden. Diese </w:t>
      </w:r>
      <w:r w:rsidRPr="007376D7">
        <w:rPr>
          <w:rFonts w:ascii="Arial" w:hAnsi="Arial" w:cs="Arial"/>
        </w:rPr>
        <w:t>finde</w:t>
      </w:r>
      <w:r w:rsidR="0006442D">
        <w:rPr>
          <w:rFonts w:ascii="Arial" w:hAnsi="Arial" w:cs="Arial"/>
        </w:rPr>
        <w:t>n</w:t>
      </w:r>
      <w:r w:rsidRPr="007376D7">
        <w:rPr>
          <w:rFonts w:ascii="Arial" w:hAnsi="Arial" w:cs="Arial"/>
        </w:rPr>
        <w:t xml:space="preserve"> in den Untersuchungsräumen der Fachrichtung Psychologie der TU Dresden statt</w:t>
      </w:r>
      <w:r w:rsidR="00624EB6">
        <w:rPr>
          <w:rFonts w:ascii="Arial" w:hAnsi="Arial" w:cs="Arial"/>
        </w:rPr>
        <w:t xml:space="preserve"> und</w:t>
      </w:r>
      <w:r w:rsidR="0006442D">
        <w:rPr>
          <w:rFonts w:ascii="Arial" w:hAnsi="Arial" w:cs="Arial"/>
        </w:rPr>
        <w:t xml:space="preserve"> finden im Abstand von einer Woche </w:t>
      </w:r>
      <w:proofErr w:type="gramStart"/>
      <w:r w:rsidR="0006442D">
        <w:rPr>
          <w:rFonts w:ascii="Arial" w:hAnsi="Arial" w:cs="Arial"/>
        </w:rPr>
        <w:t>statt.</w:t>
      </w:r>
      <w:r w:rsidRPr="007376D7">
        <w:rPr>
          <w:rFonts w:ascii="Arial" w:hAnsi="Arial" w:cs="Arial"/>
        </w:rPr>
        <w:t>.</w:t>
      </w:r>
      <w:proofErr w:type="gramEnd"/>
      <w:r w:rsidRPr="007376D7">
        <w:rPr>
          <w:rFonts w:ascii="Arial" w:hAnsi="Arial" w:cs="Arial"/>
        </w:rPr>
        <w:t xml:space="preserve"> </w:t>
      </w:r>
      <w:r w:rsidR="00624EB6">
        <w:rPr>
          <w:rFonts w:ascii="Arial" w:hAnsi="Arial" w:cs="Arial"/>
        </w:rPr>
        <w:t xml:space="preserve">Der erste </w:t>
      </w:r>
      <w:r w:rsidR="0006442D">
        <w:rPr>
          <w:rFonts w:ascii="Arial" w:hAnsi="Arial" w:cs="Arial"/>
        </w:rPr>
        <w:t>Labort</w:t>
      </w:r>
      <w:r w:rsidR="00624EB6">
        <w:rPr>
          <w:rFonts w:ascii="Arial" w:hAnsi="Arial" w:cs="Arial"/>
        </w:rPr>
        <w:t xml:space="preserve">ermin wird ca. </w:t>
      </w:r>
      <w:r w:rsidR="00550B7C" w:rsidRPr="00550B7C">
        <w:rPr>
          <w:rFonts w:ascii="Arial" w:hAnsi="Arial" w:cs="Arial"/>
        </w:rPr>
        <w:t>eine Stunde</w:t>
      </w:r>
      <w:r w:rsidR="00624EB6" w:rsidRPr="00550B7C">
        <w:rPr>
          <w:rFonts w:ascii="Arial" w:hAnsi="Arial" w:cs="Arial"/>
        </w:rPr>
        <w:t xml:space="preserve"> Ihrer Zeit in Anspruch nehmen. Sie werden zunächst eine kurze Vorbefragung ausfüllen, welche </w:t>
      </w:r>
      <w:r w:rsidR="00643677">
        <w:rPr>
          <w:rFonts w:ascii="Arial" w:hAnsi="Arial" w:cs="Arial"/>
        </w:rPr>
        <w:t>Ihre aktuelle Stimmung erfasst</w:t>
      </w:r>
      <w:r w:rsidR="00624EB6" w:rsidRPr="00550B7C">
        <w:rPr>
          <w:rFonts w:ascii="Arial" w:hAnsi="Arial" w:cs="Arial"/>
        </w:rPr>
        <w:t>. Anschließend bearbeiten Sie eine kognitive Aufgabe am Computer</w:t>
      </w:r>
      <w:r w:rsidR="005237F1" w:rsidRPr="00550B7C">
        <w:rPr>
          <w:rFonts w:ascii="Arial" w:hAnsi="Arial" w:cs="Arial"/>
        </w:rPr>
        <w:t xml:space="preserve">, welche ca. </w:t>
      </w:r>
      <w:r w:rsidR="00550B7C" w:rsidRPr="00550B7C">
        <w:rPr>
          <w:rFonts w:ascii="Arial" w:hAnsi="Arial" w:cs="Arial"/>
        </w:rPr>
        <w:t>45</w:t>
      </w:r>
      <w:r w:rsidR="005237F1" w:rsidRPr="00550B7C">
        <w:rPr>
          <w:rFonts w:ascii="Arial" w:hAnsi="Arial" w:cs="Arial"/>
        </w:rPr>
        <w:t xml:space="preserve"> min dauert</w:t>
      </w:r>
      <w:r w:rsidR="00624EB6" w:rsidRPr="00550B7C">
        <w:rPr>
          <w:rFonts w:ascii="Arial" w:hAnsi="Arial" w:cs="Arial"/>
        </w:rPr>
        <w:t xml:space="preserve">. </w:t>
      </w:r>
      <w:r w:rsidR="005237F1" w:rsidRPr="00147C30">
        <w:rPr>
          <w:rFonts w:ascii="Arial" w:hAnsi="Arial" w:cs="Arial"/>
        </w:rPr>
        <w:t xml:space="preserve">Der zweite Termin (eine Woche später) umfasst ein </w:t>
      </w:r>
      <w:r w:rsidR="00E63765" w:rsidRPr="00147C30">
        <w:rPr>
          <w:rFonts w:ascii="Arial" w:hAnsi="Arial" w:cs="Arial"/>
        </w:rPr>
        <w:t>Emotionsregulationsexperiment am Computer</w:t>
      </w:r>
      <w:r w:rsidR="005237F1" w:rsidRPr="00147C30">
        <w:rPr>
          <w:rFonts w:ascii="Arial" w:hAnsi="Arial" w:cs="Arial"/>
        </w:rPr>
        <w:t xml:space="preserve">. Parallel möchten wir </w:t>
      </w:r>
      <w:proofErr w:type="spellStart"/>
      <w:r w:rsidR="005237F1" w:rsidRPr="00147C30">
        <w:rPr>
          <w:rFonts w:ascii="Arial" w:hAnsi="Arial" w:cs="Arial"/>
        </w:rPr>
        <w:t>Elektromyographie</w:t>
      </w:r>
      <w:proofErr w:type="spellEnd"/>
      <w:r w:rsidR="005237F1" w:rsidRPr="00147C30">
        <w:rPr>
          <w:rFonts w:ascii="Arial" w:hAnsi="Arial" w:cs="Arial"/>
        </w:rPr>
        <w:t>-Daten (EMG) erheben. Im Detail werden Sie zunächst die Strategien üben und es werden anschließend die EMG-</w:t>
      </w:r>
      <w:proofErr w:type="spellStart"/>
      <w:r w:rsidR="005237F1" w:rsidRPr="00147C30">
        <w:rPr>
          <w:rFonts w:ascii="Arial" w:hAnsi="Arial" w:cs="Arial"/>
        </w:rPr>
        <w:t>Messaufnehmer</w:t>
      </w:r>
      <w:proofErr w:type="spellEnd"/>
      <w:r w:rsidR="005237F1" w:rsidRPr="00147C30">
        <w:rPr>
          <w:rFonts w:ascii="Arial" w:hAnsi="Arial" w:cs="Arial"/>
        </w:rPr>
        <w:t xml:space="preserve"> angebracht (Dauer ca. 20 Minuten). Anschließend führen Sie das Computerexperime</w:t>
      </w:r>
      <w:r w:rsidR="00E63765" w:rsidRPr="00147C30">
        <w:rPr>
          <w:rFonts w:ascii="Arial" w:hAnsi="Arial" w:cs="Arial"/>
        </w:rPr>
        <w:t>nt durch (Dauer ca. 30 Minuten). Ihre Aufgabe besteht darin, negative Bilder zu betrachten.</w:t>
      </w:r>
      <w:r w:rsidR="00A64223">
        <w:rPr>
          <w:rFonts w:ascii="Arial" w:hAnsi="Arial" w:cs="Arial"/>
        </w:rPr>
        <w:t xml:space="preserve"> Diese stellen Katastrophen, Unfälle, Tiere, Ekel, Leid, Gewalt und Waffen dar.</w:t>
      </w:r>
      <w:r w:rsidR="00E63765" w:rsidRPr="00147C30">
        <w:rPr>
          <w:rFonts w:ascii="Arial" w:hAnsi="Arial" w:cs="Arial"/>
        </w:rPr>
        <w:t xml:space="preserve"> Dabei sollen Sie verschiedene Regulationsstrategien einsetzen, um aufkommende negative Emotionen zu regulieren. Es folgt eine kurze Nachbefragung. </w:t>
      </w:r>
    </w:p>
    <w:p w14:paraId="56ADC58C" w14:textId="77777777" w:rsidR="00D50651" w:rsidRDefault="00D50651" w:rsidP="00724965">
      <w:pPr>
        <w:pStyle w:val="berschrift1"/>
        <w:keepNext w:val="0"/>
        <w:keepLines w:val="0"/>
        <w:widowControl w:val="0"/>
        <w:tabs>
          <w:tab w:val="num" w:pos="567"/>
        </w:tabs>
        <w:autoSpaceDE w:val="0"/>
        <w:spacing w:before="0" w:after="0" w:line="240" w:lineRule="auto"/>
        <w:ind w:left="567" w:hanging="567"/>
        <w:jc w:val="both"/>
        <w:rPr>
          <w:rFonts w:ascii="Arial" w:hAnsi="Arial" w:cs="Arial"/>
          <w:sz w:val="20"/>
          <w:szCs w:val="20"/>
        </w:rPr>
      </w:pPr>
    </w:p>
    <w:p w14:paraId="63805E5B" w14:textId="77777777" w:rsidR="007376D7" w:rsidRPr="007376D7" w:rsidRDefault="007376D7" w:rsidP="00724965">
      <w:pPr>
        <w:pStyle w:val="berschrift1"/>
        <w:keepNext w:val="0"/>
        <w:keepLines w:val="0"/>
        <w:widowControl w:val="0"/>
        <w:tabs>
          <w:tab w:val="num" w:pos="567"/>
        </w:tabs>
        <w:autoSpaceDE w:val="0"/>
        <w:spacing w:before="0" w:after="0" w:line="240" w:lineRule="auto"/>
        <w:ind w:left="567" w:hanging="567"/>
        <w:jc w:val="both"/>
        <w:rPr>
          <w:rFonts w:ascii="Arial" w:hAnsi="Arial" w:cs="Arial"/>
          <w:sz w:val="20"/>
          <w:szCs w:val="20"/>
        </w:rPr>
      </w:pPr>
      <w:r>
        <w:rPr>
          <w:rFonts w:ascii="Arial" w:hAnsi="Arial" w:cs="Arial"/>
          <w:sz w:val="20"/>
          <w:szCs w:val="20"/>
        </w:rPr>
        <w:t>3</w:t>
      </w:r>
      <w:r>
        <w:rPr>
          <w:rFonts w:ascii="Arial" w:hAnsi="Arial" w:cs="Arial"/>
          <w:sz w:val="20"/>
          <w:szCs w:val="20"/>
        </w:rPr>
        <w:tab/>
      </w:r>
      <w:r w:rsidRPr="007376D7">
        <w:rPr>
          <w:rFonts w:ascii="Arial" w:hAnsi="Arial" w:cs="Arial"/>
          <w:sz w:val="20"/>
          <w:szCs w:val="20"/>
        </w:rPr>
        <w:t>Besteht während der Studienteilnahme Versicherungsschutz?</w:t>
      </w:r>
    </w:p>
    <w:p w14:paraId="4EB0A25F" w14:textId="77777777" w:rsidR="007376D7" w:rsidRPr="007376D7" w:rsidRDefault="007376D7" w:rsidP="00724965">
      <w:pPr>
        <w:jc w:val="both"/>
        <w:rPr>
          <w:rFonts w:ascii="Arial" w:hAnsi="Arial" w:cs="Arial"/>
        </w:rPr>
      </w:pPr>
    </w:p>
    <w:p w14:paraId="69520421" w14:textId="3760A196" w:rsidR="007376D7" w:rsidRPr="007376D7" w:rsidRDefault="007376D7" w:rsidP="00724965">
      <w:pPr>
        <w:jc w:val="both"/>
        <w:rPr>
          <w:rFonts w:ascii="Arial" w:hAnsi="Arial" w:cs="Arial"/>
        </w:rPr>
      </w:pPr>
      <w:r w:rsidRPr="007376D7">
        <w:rPr>
          <w:rFonts w:ascii="Arial" w:hAnsi="Arial" w:cs="Arial"/>
        </w:rPr>
        <w:t>Während der Teilnahme an dem Experiment besteht für Sie seitens der TU Dresden kein</w:t>
      </w:r>
      <w:r w:rsidR="00D10A76">
        <w:rPr>
          <w:rFonts w:ascii="Arial" w:hAnsi="Arial" w:cs="Arial"/>
        </w:rPr>
        <w:t xml:space="preserve"> </w:t>
      </w:r>
      <w:r w:rsidRPr="007376D7">
        <w:rPr>
          <w:rFonts w:ascii="Arial" w:hAnsi="Arial" w:cs="Arial"/>
        </w:rPr>
        <w:t>Haftpflicht-, Unfall-, oder Wegeunfallversicherungsschutz.</w:t>
      </w:r>
    </w:p>
    <w:p w14:paraId="0A755C3B" w14:textId="77777777" w:rsidR="007376D7" w:rsidRPr="007376D7" w:rsidRDefault="007376D7" w:rsidP="00724965">
      <w:pPr>
        <w:jc w:val="both"/>
        <w:rPr>
          <w:rFonts w:ascii="Arial" w:hAnsi="Arial" w:cs="Arial"/>
        </w:rPr>
      </w:pPr>
    </w:p>
    <w:p w14:paraId="535FE8AC" w14:textId="77777777" w:rsidR="007376D7" w:rsidRPr="007376D7" w:rsidRDefault="007376D7" w:rsidP="00724965">
      <w:pPr>
        <w:pStyle w:val="berschrift1"/>
        <w:keepNext w:val="0"/>
        <w:keepLines w:val="0"/>
        <w:widowControl w:val="0"/>
        <w:tabs>
          <w:tab w:val="num" w:pos="567"/>
        </w:tabs>
        <w:autoSpaceDE w:val="0"/>
        <w:spacing w:before="0" w:after="0" w:line="240" w:lineRule="auto"/>
        <w:ind w:left="432" w:hanging="432"/>
        <w:jc w:val="both"/>
        <w:rPr>
          <w:rFonts w:ascii="Arial" w:hAnsi="Arial" w:cs="Arial"/>
          <w:sz w:val="20"/>
          <w:szCs w:val="20"/>
        </w:rPr>
      </w:pPr>
      <w:r>
        <w:rPr>
          <w:rFonts w:ascii="Arial" w:hAnsi="Arial" w:cs="Arial"/>
          <w:sz w:val="20"/>
          <w:szCs w:val="20"/>
        </w:rPr>
        <w:t>4</w:t>
      </w:r>
      <w:r>
        <w:rPr>
          <w:rFonts w:ascii="Arial" w:hAnsi="Arial" w:cs="Arial"/>
          <w:sz w:val="20"/>
          <w:szCs w:val="20"/>
        </w:rPr>
        <w:tab/>
      </w:r>
      <w:r>
        <w:rPr>
          <w:rFonts w:ascii="Arial" w:hAnsi="Arial" w:cs="Arial"/>
          <w:sz w:val="20"/>
          <w:szCs w:val="20"/>
        </w:rPr>
        <w:tab/>
      </w:r>
      <w:r w:rsidRPr="007376D7">
        <w:rPr>
          <w:rFonts w:ascii="Arial" w:hAnsi="Arial" w:cs="Arial"/>
          <w:sz w:val="20"/>
          <w:szCs w:val="20"/>
        </w:rPr>
        <w:t>Worin liegt der Nutzen einer Teilnahme an der Studie?</w:t>
      </w:r>
    </w:p>
    <w:p w14:paraId="216DF2E4" w14:textId="77777777" w:rsidR="007376D7" w:rsidRPr="007376D7" w:rsidRDefault="007376D7" w:rsidP="00724965">
      <w:pPr>
        <w:jc w:val="both"/>
        <w:rPr>
          <w:rFonts w:ascii="Arial" w:hAnsi="Arial" w:cs="Arial"/>
        </w:rPr>
      </w:pPr>
    </w:p>
    <w:p w14:paraId="120BD798" w14:textId="4A45D5AB" w:rsidR="007376D7" w:rsidRPr="007376D7" w:rsidRDefault="007376D7" w:rsidP="00724965">
      <w:pPr>
        <w:jc w:val="both"/>
        <w:rPr>
          <w:rFonts w:ascii="Arial" w:hAnsi="Arial" w:cs="Arial"/>
        </w:rPr>
      </w:pPr>
      <w:r w:rsidRPr="007376D7">
        <w:rPr>
          <w:rFonts w:ascii="Arial" w:hAnsi="Arial" w:cs="Arial"/>
        </w:rPr>
        <w:t>Es ist nicht zu erwarten, dass Sie persönlich aus Ihrer Teilnahme an dieser Studie einen Nutzen ziehen werden. Indirekte Vorteile können jedoch im Fortschritt der psychologischen Grundlagenforschung gesehen werden, der es ermöglichen wird, psychische Prozesse besser verstehen zu können. Als Entschädigung für die Studienteilnahme erhalten Sie</w:t>
      </w:r>
      <w:r w:rsidR="004F13BC">
        <w:rPr>
          <w:rFonts w:ascii="Arial" w:hAnsi="Arial" w:cs="Arial"/>
        </w:rPr>
        <w:t xml:space="preserve"> </w:t>
      </w:r>
      <w:r w:rsidR="00147C30">
        <w:rPr>
          <w:rFonts w:ascii="Arial" w:hAnsi="Arial" w:cs="Arial"/>
        </w:rPr>
        <w:t>pauschal 30 Euro</w:t>
      </w:r>
      <w:r w:rsidR="004F13BC">
        <w:rPr>
          <w:rFonts w:ascii="Arial" w:hAnsi="Arial" w:cs="Arial"/>
        </w:rPr>
        <w:t xml:space="preserve"> oder </w:t>
      </w:r>
      <w:r w:rsidR="009051D8">
        <w:rPr>
          <w:rFonts w:ascii="Arial" w:hAnsi="Arial" w:cs="Arial"/>
        </w:rPr>
        <w:t xml:space="preserve">3 </w:t>
      </w:r>
      <w:r w:rsidR="004F13BC">
        <w:rPr>
          <w:rFonts w:ascii="Arial" w:hAnsi="Arial" w:cs="Arial"/>
        </w:rPr>
        <w:t>Versuchspersonenstunden.</w:t>
      </w:r>
    </w:p>
    <w:p w14:paraId="6B5A8F9F" w14:textId="77777777" w:rsidR="007376D7" w:rsidRPr="007376D7" w:rsidRDefault="007376D7" w:rsidP="00724965">
      <w:pPr>
        <w:jc w:val="both"/>
        <w:rPr>
          <w:rFonts w:ascii="Arial" w:hAnsi="Arial" w:cs="Arial"/>
        </w:rPr>
      </w:pPr>
    </w:p>
    <w:p w14:paraId="0C44C9D1" w14:textId="77777777" w:rsidR="007376D7" w:rsidRPr="007376D7" w:rsidRDefault="007376D7" w:rsidP="00724965">
      <w:pPr>
        <w:pStyle w:val="berschrift1"/>
        <w:keepNext w:val="0"/>
        <w:keepLines w:val="0"/>
        <w:widowControl w:val="0"/>
        <w:tabs>
          <w:tab w:val="num" w:pos="567"/>
        </w:tabs>
        <w:autoSpaceDE w:val="0"/>
        <w:spacing w:before="0" w:after="0" w:line="240" w:lineRule="auto"/>
        <w:ind w:left="432" w:hanging="432"/>
        <w:jc w:val="both"/>
        <w:rPr>
          <w:rFonts w:ascii="Arial" w:hAnsi="Arial" w:cs="Arial"/>
          <w:sz w:val="20"/>
          <w:szCs w:val="20"/>
        </w:rPr>
      </w:pPr>
      <w:r>
        <w:rPr>
          <w:rFonts w:ascii="Arial" w:hAnsi="Arial" w:cs="Arial"/>
          <w:sz w:val="20"/>
          <w:szCs w:val="20"/>
        </w:rPr>
        <w:t>5</w:t>
      </w:r>
      <w:r>
        <w:rPr>
          <w:rFonts w:ascii="Arial" w:hAnsi="Arial" w:cs="Arial"/>
          <w:sz w:val="20"/>
          <w:szCs w:val="20"/>
        </w:rPr>
        <w:tab/>
      </w:r>
      <w:r>
        <w:rPr>
          <w:rFonts w:ascii="Arial" w:hAnsi="Arial" w:cs="Arial"/>
          <w:sz w:val="20"/>
          <w:szCs w:val="20"/>
        </w:rPr>
        <w:tab/>
      </w:r>
      <w:r w:rsidRPr="007376D7">
        <w:rPr>
          <w:rFonts w:ascii="Arial" w:hAnsi="Arial" w:cs="Arial"/>
          <w:sz w:val="20"/>
          <w:szCs w:val="20"/>
        </w:rPr>
        <w:t>Gibt es Risiken, Beschwerden und Begleiterscheinungen?</w:t>
      </w:r>
    </w:p>
    <w:p w14:paraId="45FEFE90" w14:textId="77777777" w:rsidR="007376D7" w:rsidRPr="007376D7" w:rsidRDefault="007376D7" w:rsidP="00724965">
      <w:pPr>
        <w:jc w:val="both"/>
        <w:rPr>
          <w:rFonts w:ascii="Arial" w:hAnsi="Arial" w:cs="Arial"/>
        </w:rPr>
      </w:pPr>
    </w:p>
    <w:p w14:paraId="6278B786" w14:textId="604D4715" w:rsidR="00A67934" w:rsidRDefault="007376D7" w:rsidP="00202199">
      <w:pPr>
        <w:jc w:val="both"/>
        <w:rPr>
          <w:rFonts w:ascii="Arial" w:hAnsi="Arial" w:cs="Arial"/>
        </w:rPr>
      </w:pPr>
      <w:r w:rsidRPr="007376D7">
        <w:rPr>
          <w:rFonts w:ascii="Arial" w:hAnsi="Arial" w:cs="Arial"/>
        </w:rPr>
        <w:t xml:space="preserve">Bei der Bearbeitung der Persönlichkeitsfragebögen sind keine Risiken, Beschwerden oder Begleiterscheinungen zu erwarten. </w:t>
      </w:r>
    </w:p>
    <w:p w14:paraId="4C256805" w14:textId="7E4341C0" w:rsidR="007376D7" w:rsidRPr="00147C30" w:rsidRDefault="007376D7">
      <w:pPr>
        <w:jc w:val="both"/>
        <w:rPr>
          <w:rFonts w:ascii="Arial" w:hAnsi="Arial" w:cs="Arial"/>
        </w:rPr>
      </w:pPr>
      <w:r w:rsidRPr="007376D7">
        <w:rPr>
          <w:rFonts w:ascii="Arial" w:hAnsi="Arial" w:cs="Arial"/>
        </w:rPr>
        <w:t xml:space="preserve">Bei der Emotionsregulations-Aufgabe werden Sie eine Reihe an sehr negativen Bildern sehen. Diese können gegebenenfalls Ekel hervorrufen oder verstörend wirken. Weitere Risiken, Beschwerden oder </w:t>
      </w:r>
      <w:r w:rsidRPr="00147C30">
        <w:rPr>
          <w:rFonts w:ascii="Arial" w:hAnsi="Arial" w:cs="Arial"/>
        </w:rPr>
        <w:t>Begleiterscheinungen sind nicht zu erwarten.</w:t>
      </w:r>
    </w:p>
    <w:p w14:paraId="52146793" w14:textId="752422C8" w:rsidR="007376D7" w:rsidRDefault="007376D7" w:rsidP="00724965">
      <w:pPr>
        <w:jc w:val="both"/>
        <w:rPr>
          <w:rFonts w:ascii="Arial" w:hAnsi="Arial" w:cs="Arial"/>
        </w:rPr>
      </w:pPr>
      <w:r w:rsidRPr="00147C30">
        <w:rPr>
          <w:rFonts w:ascii="Arial" w:hAnsi="Arial" w:cs="Arial"/>
        </w:rPr>
        <w:t xml:space="preserve">Zur Ableitung der </w:t>
      </w:r>
      <w:r w:rsidR="00A67934" w:rsidRPr="00147C30">
        <w:rPr>
          <w:rFonts w:ascii="Arial" w:hAnsi="Arial" w:cs="Arial"/>
        </w:rPr>
        <w:t>Muskelaktivität</w:t>
      </w:r>
      <w:r w:rsidRPr="00147C30">
        <w:rPr>
          <w:rFonts w:ascii="Arial" w:hAnsi="Arial" w:cs="Arial"/>
        </w:rPr>
        <w:t xml:space="preserve"> mittels E</w:t>
      </w:r>
      <w:r w:rsidR="00A67934" w:rsidRPr="00147C30">
        <w:rPr>
          <w:rFonts w:ascii="Arial" w:hAnsi="Arial" w:cs="Arial"/>
        </w:rPr>
        <w:t>MG</w:t>
      </w:r>
      <w:r w:rsidRPr="00147C30">
        <w:rPr>
          <w:rFonts w:ascii="Arial" w:hAnsi="Arial" w:cs="Arial"/>
        </w:rPr>
        <w:t xml:space="preserve"> werden </w:t>
      </w:r>
      <w:proofErr w:type="spellStart"/>
      <w:r w:rsidRPr="00147C30">
        <w:rPr>
          <w:rFonts w:ascii="Arial" w:hAnsi="Arial" w:cs="Arial"/>
        </w:rPr>
        <w:t>Messaufnehmer</w:t>
      </w:r>
      <w:proofErr w:type="spellEnd"/>
      <w:r w:rsidRPr="00147C30">
        <w:rPr>
          <w:rFonts w:ascii="Arial" w:hAnsi="Arial" w:cs="Arial"/>
        </w:rPr>
        <w:t xml:space="preserve"> eingesetzt, die</w:t>
      </w:r>
      <w:r w:rsidR="00147C30" w:rsidRPr="00147C30">
        <w:rPr>
          <w:rFonts w:ascii="Arial" w:hAnsi="Arial" w:cs="Arial"/>
        </w:rPr>
        <w:t xml:space="preserve"> im Gesicht</w:t>
      </w:r>
      <w:r w:rsidRPr="00147C30">
        <w:rPr>
          <w:rFonts w:ascii="Arial" w:hAnsi="Arial" w:cs="Arial"/>
        </w:rPr>
        <w:t xml:space="preserve"> </w:t>
      </w:r>
      <w:r w:rsidR="00A67934" w:rsidRPr="00147C30">
        <w:rPr>
          <w:rFonts w:ascii="Arial" w:hAnsi="Arial" w:cs="Arial"/>
        </w:rPr>
        <w:t>auf die Haut aufgeklebt werden. Dabei wird ein</w:t>
      </w:r>
      <w:r w:rsidRPr="00147C30">
        <w:rPr>
          <w:rFonts w:ascii="Arial" w:hAnsi="Arial" w:cs="Arial"/>
        </w:rPr>
        <w:t xml:space="preserve"> salzhaltiges, leitfähiges Gel </w:t>
      </w:r>
      <w:r w:rsidR="00A67934" w:rsidRPr="00147C30">
        <w:rPr>
          <w:rFonts w:ascii="Arial" w:hAnsi="Arial" w:cs="Arial"/>
        </w:rPr>
        <w:t>verwendet</w:t>
      </w:r>
      <w:r w:rsidRPr="00147C30">
        <w:rPr>
          <w:rFonts w:ascii="Arial" w:hAnsi="Arial" w:cs="Arial"/>
        </w:rPr>
        <w:t xml:space="preserve">, das zudem reinigende Partikel enthält. Es handelt sich dabei um ein Medizinprodukt. </w:t>
      </w:r>
      <w:r w:rsidR="00A67934" w:rsidRPr="00147C30">
        <w:rPr>
          <w:rFonts w:ascii="Arial" w:hAnsi="Arial" w:cs="Arial"/>
        </w:rPr>
        <w:t>Bestimmte Partikel des Gels können die Haut leicht aufrauen</w:t>
      </w:r>
      <w:r w:rsidRPr="00147C30">
        <w:rPr>
          <w:rFonts w:ascii="Arial" w:hAnsi="Arial" w:cs="Arial"/>
        </w:rPr>
        <w:t>. Dieser Vorgang kann aufgrund der Partikel und des enthaltenen Salzes in seltenen Fällen leichte Hautirritationen verursachen, die allerdings rasch wieder abklingen.</w:t>
      </w:r>
      <w:r w:rsidRPr="007376D7">
        <w:rPr>
          <w:rFonts w:ascii="Arial" w:hAnsi="Arial" w:cs="Arial"/>
        </w:rPr>
        <w:t xml:space="preserve"> </w:t>
      </w:r>
    </w:p>
    <w:p w14:paraId="73D6517C" w14:textId="77777777" w:rsidR="00A67934" w:rsidRPr="007376D7" w:rsidRDefault="00A67934" w:rsidP="00724965">
      <w:pPr>
        <w:jc w:val="both"/>
        <w:rPr>
          <w:rFonts w:ascii="Arial" w:hAnsi="Arial" w:cs="Arial"/>
        </w:rPr>
      </w:pPr>
    </w:p>
    <w:p w14:paraId="0000EF26" w14:textId="77777777" w:rsidR="007376D7" w:rsidRPr="007376D7" w:rsidRDefault="007376D7" w:rsidP="00724965">
      <w:pPr>
        <w:pStyle w:val="berschrift1"/>
        <w:keepNext w:val="0"/>
        <w:keepLines w:val="0"/>
        <w:widowControl w:val="0"/>
        <w:tabs>
          <w:tab w:val="num" w:pos="567"/>
        </w:tabs>
        <w:autoSpaceDE w:val="0"/>
        <w:spacing w:before="0" w:after="0" w:line="240" w:lineRule="auto"/>
        <w:ind w:left="432" w:hanging="432"/>
        <w:jc w:val="both"/>
        <w:rPr>
          <w:rFonts w:ascii="Arial" w:hAnsi="Arial" w:cs="Arial"/>
          <w:sz w:val="20"/>
          <w:szCs w:val="20"/>
        </w:rPr>
      </w:pPr>
      <w:r>
        <w:rPr>
          <w:rFonts w:ascii="Arial" w:hAnsi="Arial" w:cs="Arial"/>
          <w:sz w:val="20"/>
          <w:szCs w:val="20"/>
        </w:rPr>
        <w:t>6</w:t>
      </w:r>
      <w:r>
        <w:rPr>
          <w:rFonts w:ascii="Arial" w:hAnsi="Arial" w:cs="Arial"/>
          <w:sz w:val="20"/>
          <w:szCs w:val="20"/>
        </w:rPr>
        <w:tab/>
      </w:r>
      <w:r>
        <w:rPr>
          <w:rFonts w:ascii="Arial" w:hAnsi="Arial" w:cs="Arial"/>
          <w:sz w:val="20"/>
          <w:szCs w:val="20"/>
        </w:rPr>
        <w:tab/>
      </w:r>
      <w:r w:rsidRPr="007376D7">
        <w:rPr>
          <w:rFonts w:ascii="Arial" w:hAnsi="Arial" w:cs="Arial"/>
          <w:sz w:val="20"/>
          <w:szCs w:val="20"/>
        </w:rPr>
        <w:t>Welche Bedingungen für eine Studienteilnahme gibt es?</w:t>
      </w:r>
    </w:p>
    <w:p w14:paraId="3EE323E6" w14:textId="77777777" w:rsidR="007376D7" w:rsidRPr="007376D7" w:rsidRDefault="007376D7" w:rsidP="00724965">
      <w:pPr>
        <w:jc w:val="both"/>
        <w:rPr>
          <w:rFonts w:ascii="Arial" w:hAnsi="Arial" w:cs="Arial"/>
        </w:rPr>
      </w:pPr>
    </w:p>
    <w:p w14:paraId="2AE51702" w14:textId="6600E6E4" w:rsidR="007376D7" w:rsidRPr="007376D7" w:rsidRDefault="007376D7" w:rsidP="00724965">
      <w:pPr>
        <w:jc w:val="both"/>
        <w:rPr>
          <w:rFonts w:ascii="Arial" w:hAnsi="Arial" w:cs="Arial"/>
        </w:rPr>
      </w:pPr>
      <w:r w:rsidRPr="007376D7">
        <w:rPr>
          <w:rFonts w:ascii="Arial" w:hAnsi="Arial" w:cs="Arial"/>
        </w:rPr>
        <w:t xml:space="preserve">Voraussetzung für die Studienteilnahme ist, dass </w:t>
      </w:r>
      <w:r w:rsidRPr="00147C30">
        <w:rPr>
          <w:rFonts w:ascii="Arial" w:hAnsi="Arial" w:cs="Arial"/>
        </w:rPr>
        <w:t>Sie zwischen 18-</w:t>
      </w:r>
      <w:r w:rsidR="00147C30" w:rsidRPr="00147C30">
        <w:rPr>
          <w:rFonts w:ascii="Arial" w:hAnsi="Arial" w:cs="Arial"/>
        </w:rPr>
        <w:t xml:space="preserve">30 </w:t>
      </w:r>
      <w:r w:rsidRPr="00147C30">
        <w:rPr>
          <w:rFonts w:ascii="Arial" w:hAnsi="Arial" w:cs="Arial"/>
        </w:rPr>
        <w:t>Jahre alt sind und fließend Deutsch sprechen. Außerdem sollten Sie über normale oder korrigierte Sehfähigkeit</w:t>
      </w:r>
      <w:r w:rsidRPr="00147C30">
        <w:rPr>
          <w:rFonts w:ascii="Arial" w:hAnsi="Arial" w:cs="Arial"/>
          <w:color w:val="FF0000"/>
        </w:rPr>
        <w:t xml:space="preserve"> </w:t>
      </w:r>
      <w:r w:rsidRPr="00147C30">
        <w:rPr>
          <w:rFonts w:ascii="Arial" w:hAnsi="Arial" w:cs="Arial"/>
        </w:rPr>
        <w:t>verfügen. Ein Studienausschluss erfolgt bei aktuell vorliegenden psychologischen, psychiatrischen oder neurologischen Erkrankungen, regelmäßiger oder übermäßiger Einnahme von illegalen bzw. legalen Drogen oder Medikamenten, die die psychische Leistungsfähigkeit einschränken.</w:t>
      </w:r>
      <w:r w:rsidRPr="007376D7">
        <w:rPr>
          <w:rFonts w:ascii="Arial" w:hAnsi="Arial" w:cs="Arial"/>
        </w:rPr>
        <w:t xml:space="preserve"> Diese Aspekte wurden bei Terminvereinbarung schon abgeklärt und werden nicht erneut erfragt. Heute vergewissern </w:t>
      </w:r>
      <w:r w:rsidRPr="007376D7">
        <w:rPr>
          <w:rFonts w:ascii="Arial" w:hAnsi="Arial" w:cs="Arial"/>
        </w:rPr>
        <w:lastRenderedPageBreak/>
        <w:t xml:space="preserve">wir uns zu Beginn lediglich anhand Ihrer Aussagen, ob Sie sich fit und munter für die Studienteilnahme fühlen, d. h. in der vergangenen Nacht ausreichend geschlafen haben, nicht unter dem Einfluss von Substanzen stehen, die die geistige Leistungsfähigkeit beeinträchtigen, oder aus sonstigen Gründen wie etwa starkem Stress oder dergleichen eventuellen Leistungsbeeinträchtigungen unterliegen. </w:t>
      </w:r>
    </w:p>
    <w:p w14:paraId="31B070EF" w14:textId="77777777" w:rsidR="007376D7" w:rsidRPr="007376D7" w:rsidRDefault="007376D7" w:rsidP="00724965">
      <w:pPr>
        <w:jc w:val="both"/>
        <w:rPr>
          <w:rFonts w:ascii="Arial" w:hAnsi="Arial" w:cs="Arial"/>
        </w:rPr>
      </w:pPr>
    </w:p>
    <w:p w14:paraId="58E9460F" w14:textId="77777777" w:rsidR="007376D7" w:rsidRDefault="007376D7" w:rsidP="00724965">
      <w:pPr>
        <w:pStyle w:val="berschrift1"/>
        <w:keepNext w:val="0"/>
        <w:keepLines w:val="0"/>
        <w:widowControl w:val="0"/>
        <w:tabs>
          <w:tab w:val="num" w:pos="567"/>
        </w:tabs>
        <w:autoSpaceDE w:val="0"/>
        <w:spacing w:before="0" w:after="0" w:line="240" w:lineRule="auto"/>
        <w:ind w:left="432" w:hanging="432"/>
        <w:jc w:val="both"/>
        <w:rPr>
          <w:rFonts w:ascii="Arial" w:hAnsi="Arial" w:cs="Arial"/>
          <w:sz w:val="20"/>
          <w:szCs w:val="20"/>
        </w:rPr>
      </w:pPr>
      <w:r>
        <w:rPr>
          <w:rFonts w:ascii="Arial" w:hAnsi="Arial" w:cs="Arial"/>
          <w:sz w:val="20"/>
          <w:szCs w:val="20"/>
        </w:rPr>
        <w:t>7</w:t>
      </w:r>
      <w:r>
        <w:rPr>
          <w:rFonts w:ascii="Arial" w:hAnsi="Arial" w:cs="Arial"/>
          <w:sz w:val="20"/>
          <w:szCs w:val="20"/>
        </w:rPr>
        <w:tab/>
      </w:r>
      <w:r>
        <w:rPr>
          <w:rFonts w:ascii="Arial" w:hAnsi="Arial" w:cs="Arial"/>
          <w:sz w:val="20"/>
          <w:szCs w:val="20"/>
        </w:rPr>
        <w:tab/>
      </w:r>
      <w:r w:rsidRPr="007376D7">
        <w:rPr>
          <w:rFonts w:ascii="Arial" w:hAnsi="Arial" w:cs="Arial"/>
          <w:sz w:val="20"/>
          <w:szCs w:val="20"/>
        </w:rPr>
        <w:t>Wann wird die Studie vorzeitig beendet?</w:t>
      </w:r>
    </w:p>
    <w:p w14:paraId="083180FF" w14:textId="77777777" w:rsidR="007376D7" w:rsidRPr="007376D7" w:rsidRDefault="007376D7" w:rsidP="00724965">
      <w:pPr>
        <w:jc w:val="both"/>
      </w:pPr>
    </w:p>
    <w:p w14:paraId="6E2E7E6A" w14:textId="77777777" w:rsidR="007376D7" w:rsidRPr="007376D7" w:rsidRDefault="007376D7" w:rsidP="00724965">
      <w:pPr>
        <w:jc w:val="both"/>
        <w:rPr>
          <w:rFonts w:ascii="Arial" w:hAnsi="Arial" w:cs="Arial"/>
        </w:rPr>
      </w:pPr>
      <w:r w:rsidRPr="007376D7">
        <w:rPr>
          <w:rFonts w:ascii="Arial" w:hAnsi="Arial" w:cs="Arial"/>
        </w:rPr>
        <w:t>Sie können jederzeit auch ohne Angabe von Gründen Ihre Teilnahmebereitschaft widerrufen und aus der Studie ausscheiden, ohne dass Ihnen dadurch irgendwelche Nachteile entstehen. In diesem Fall informieren Sie bitte Ihren Studienleiter. Die bereits erhobenen Daten werden in diesem Fall unmittelbar vernichtet. Es ist aber auch möglich, dass Ihr Studienleiter entscheidet, Ihre Teilnahme an der Studie vorzeitig zu beenden, ohne vorher Ihre Einwilligung einzuholen. Die Gründe hierfür können sein, dass Sie nicht den Erfordernissen der Studie entsprechen oder dass bei der Versuchsdurchführung der Eindruck entsteht, dass eine weitere Teilnahme an der Studie nicht in Ihrem Interesse ist.</w:t>
      </w:r>
    </w:p>
    <w:p w14:paraId="08B4A92A" w14:textId="77777777" w:rsidR="007376D7" w:rsidRDefault="007376D7" w:rsidP="00724965">
      <w:pPr>
        <w:pStyle w:val="berschrift1"/>
        <w:keepNext w:val="0"/>
        <w:keepLines w:val="0"/>
        <w:widowControl w:val="0"/>
        <w:tabs>
          <w:tab w:val="num" w:pos="567"/>
        </w:tabs>
        <w:autoSpaceDE w:val="0"/>
        <w:spacing w:before="0" w:after="0" w:line="240" w:lineRule="auto"/>
        <w:ind w:left="432" w:hanging="432"/>
        <w:jc w:val="both"/>
        <w:rPr>
          <w:rFonts w:ascii="Arial" w:hAnsi="Arial" w:cs="Arial"/>
          <w:sz w:val="20"/>
          <w:szCs w:val="20"/>
        </w:rPr>
      </w:pPr>
    </w:p>
    <w:p w14:paraId="15CA5F17" w14:textId="77777777" w:rsidR="007376D7" w:rsidRPr="007376D7" w:rsidRDefault="007376D7" w:rsidP="00724965">
      <w:pPr>
        <w:pStyle w:val="berschrift1"/>
        <w:keepNext w:val="0"/>
        <w:keepLines w:val="0"/>
        <w:widowControl w:val="0"/>
        <w:tabs>
          <w:tab w:val="num" w:pos="567"/>
        </w:tabs>
        <w:autoSpaceDE w:val="0"/>
        <w:spacing w:before="0" w:after="0" w:line="240" w:lineRule="auto"/>
        <w:ind w:left="432" w:hanging="432"/>
        <w:jc w:val="both"/>
        <w:rPr>
          <w:rFonts w:ascii="Arial" w:hAnsi="Arial" w:cs="Arial"/>
          <w:sz w:val="20"/>
          <w:szCs w:val="20"/>
        </w:rPr>
      </w:pPr>
      <w:r>
        <w:rPr>
          <w:rFonts w:ascii="Arial" w:hAnsi="Arial" w:cs="Arial"/>
          <w:sz w:val="20"/>
          <w:szCs w:val="20"/>
        </w:rPr>
        <w:t>8</w:t>
      </w:r>
      <w:r>
        <w:rPr>
          <w:rFonts w:ascii="Arial" w:hAnsi="Arial" w:cs="Arial"/>
          <w:sz w:val="20"/>
          <w:szCs w:val="20"/>
        </w:rPr>
        <w:tab/>
      </w:r>
      <w:r>
        <w:rPr>
          <w:rFonts w:ascii="Arial" w:hAnsi="Arial" w:cs="Arial"/>
          <w:sz w:val="20"/>
          <w:szCs w:val="20"/>
        </w:rPr>
        <w:tab/>
      </w:r>
      <w:r w:rsidRPr="007376D7">
        <w:rPr>
          <w:rFonts w:ascii="Arial" w:hAnsi="Arial" w:cs="Arial"/>
          <w:sz w:val="20"/>
          <w:szCs w:val="20"/>
        </w:rPr>
        <w:t>Informationen zum Datenschutz</w:t>
      </w:r>
    </w:p>
    <w:p w14:paraId="0FAEBCFD" w14:textId="77777777" w:rsidR="007376D7" w:rsidRPr="007376D7" w:rsidRDefault="007376D7" w:rsidP="00724965">
      <w:pPr>
        <w:jc w:val="both"/>
        <w:rPr>
          <w:rFonts w:ascii="Arial" w:hAnsi="Arial" w:cs="Arial"/>
        </w:rPr>
      </w:pPr>
    </w:p>
    <w:p w14:paraId="3D950243" w14:textId="77777777" w:rsidR="00724965" w:rsidRPr="00147C30" w:rsidRDefault="007376D7" w:rsidP="00724965">
      <w:pPr>
        <w:pStyle w:val="berschrift2"/>
        <w:keepLines w:val="0"/>
        <w:widowControl w:val="0"/>
        <w:numPr>
          <w:ilvl w:val="1"/>
          <w:numId w:val="0"/>
        </w:numPr>
        <w:autoSpaceDE w:val="0"/>
        <w:spacing w:before="120" w:after="60" w:line="240" w:lineRule="auto"/>
        <w:ind w:left="578" w:hanging="578"/>
        <w:jc w:val="both"/>
        <w:rPr>
          <w:rFonts w:ascii="Arial" w:hAnsi="Arial" w:cs="Arial"/>
          <w:b w:val="0"/>
          <w:i/>
          <w:color w:val="auto"/>
          <w:sz w:val="20"/>
          <w:szCs w:val="20"/>
        </w:rPr>
      </w:pPr>
      <w:r w:rsidRPr="00147C30">
        <w:rPr>
          <w:rFonts w:ascii="Arial" w:hAnsi="Arial" w:cs="Arial"/>
          <w:b w:val="0"/>
          <w:i/>
          <w:color w:val="auto"/>
          <w:sz w:val="20"/>
          <w:szCs w:val="20"/>
        </w:rPr>
        <w:t>8.1</w:t>
      </w:r>
      <w:r w:rsidRPr="00147C30">
        <w:rPr>
          <w:rFonts w:ascii="Arial" w:hAnsi="Arial" w:cs="Arial"/>
          <w:b w:val="0"/>
          <w:i/>
          <w:color w:val="auto"/>
          <w:sz w:val="20"/>
          <w:szCs w:val="20"/>
        </w:rPr>
        <w:tab/>
      </w:r>
      <w:commentRangeStart w:id="0"/>
      <w:r w:rsidRPr="00147C30">
        <w:rPr>
          <w:rFonts w:ascii="Arial" w:hAnsi="Arial" w:cs="Arial"/>
          <w:b w:val="0"/>
          <w:i/>
          <w:color w:val="auto"/>
          <w:sz w:val="20"/>
          <w:szCs w:val="20"/>
        </w:rPr>
        <w:t>Was passiert mit meinen Daten?</w:t>
      </w:r>
      <w:commentRangeEnd w:id="0"/>
      <w:r w:rsidR="00583F21">
        <w:rPr>
          <w:rStyle w:val="Kommentarzeichen"/>
          <w:rFonts w:eastAsiaTheme="minorHAnsi" w:cstheme="minorBidi"/>
          <w:b w:val="0"/>
          <w:color w:val="000000" w:themeColor="text1"/>
        </w:rPr>
        <w:commentReference w:id="0"/>
      </w:r>
    </w:p>
    <w:p w14:paraId="1884A1B4" w14:textId="6DD576F7" w:rsidR="007376D7" w:rsidRPr="007376D7" w:rsidRDefault="007376D7" w:rsidP="00724965">
      <w:pPr>
        <w:jc w:val="both"/>
        <w:rPr>
          <w:rFonts w:ascii="Arial" w:hAnsi="Arial" w:cs="Arial"/>
        </w:rPr>
      </w:pPr>
      <w:r w:rsidRPr="00147C30">
        <w:rPr>
          <w:rFonts w:ascii="Arial" w:hAnsi="Arial" w:cs="Arial"/>
        </w:rPr>
        <w:t>Folgende Daten werden ausschließlich zur Kontaktaufnahme zu Ihrer Person verarbeitet: Name, Adresse</w:t>
      </w:r>
      <w:r w:rsidR="003B3D49" w:rsidRPr="00147C30">
        <w:rPr>
          <w:rFonts w:ascii="Arial" w:hAnsi="Arial" w:cs="Arial"/>
        </w:rPr>
        <w:t>, E-Mail-Adresse</w:t>
      </w:r>
      <w:r w:rsidRPr="00147C30">
        <w:rPr>
          <w:rFonts w:ascii="Arial" w:hAnsi="Arial" w:cs="Arial"/>
        </w:rPr>
        <w:t xml:space="preserve"> und ggf. Telefonnummer. </w:t>
      </w:r>
      <w:r w:rsidR="003B3D49" w:rsidRPr="00147C30">
        <w:rPr>
          <w:rFonts w:ascii="Arial" w:hAnsi="Arial" w:cs="Arial"/>
        </w:rPr>
        <w:t>Sie dienen dazu</w:t>
      </w:r>
      <w:r w:rsidR="00550B7C" w:rsidRPr="00147C30">
        <w:rPr>
          <w:rFonts w:ascii="Arial" w:hAnsi="Arial" w:cs="Arial"/>
        </w:rPr>
        <w:t>,</w:t>
      </w:r>
      <w:r w:rsidR="003B3D49" w:rsidRPr="00147C30">
        <w:rPr>
          <w:rFonts w:ascii="Arial" w:hAnsi="Arial" w:cs="Arial"/>
        </w:rPr>
        <w:t xml:space="preserve"> </w:t>
      </w:r>
      <w:r w:rsidR="00550B7C" w:rsidRPr="00147C30">
        <w:rPr>
          <w:rFonts w:ascii="Arial" w:hAnsi="Arial" w:cs="Arial"/>
        </w:rPr>
        <w:t xml:space="preserve">Sie </w:t>
      </w:r>
      <w:r w:rsidR="003B3D49" w:rsidRPr="00147C30">
        <w:rPr>
          <w:rFonts w:ascii="Arial" w:hAnsi="Arial" w:cs="Arial"/>
        </w:rPr>
        <w:t>vor den Untersuchungs</w:t>
      </w:r>
      <w:r w:rsidR="00550B7C" w:rsidRPr="00147C30">
        <w:rPr>
          <w:rFonts w:ascii="Arial" w:hAnsi="Arial" w:cs="Arial"/>
        </w:rPr>
        <w:t>-</w:t>
      </w:r>
      <w:proofErr w:type="spellStart"/>
      <w:r w:rsidR="003B3D49" w:rsidRPr="00147C30">
        <w:rPr>
          <w:rFonts w:ascii="Arial" w:hAnsi="Arial" w:cs="Arial"/>
        </w:rPr>
        <w:t>zeitpunkten</w:t>
      </w:r>
      <w:proofErr w:type="spellEnd"/>
      <w:r w:rsidR="003B3D49" w:rsidRPr="00147C30">
        <w:rPr>
          <w:rFonts w:ascii="Arial" w:hAnsi="Arial" w:cs="Arial"/>
        </w:rPr>
        <w:t xml:space="preserve"> zu kontaktieren und Ihnen den Link zu den Online-Fragebögen zukommen zu lassen. </w:t>
      </w:r>
      <w:r w:rsidRPr="00147C30">
        <w:rPr>
          <w:rFonts w:ascii="Arial" w:hAnsi="Arial" w:cs="Arial"/>
        </w:rPr>
        <w:t>Wir versichern, dass die</w:t>
      </w:r>
      <w:r w:rsidR="00550B7C" w:rsidRPr="00147C30">
        <w:rPr>
          <w:rFonts w:ascii="Arial" w:hAnsi="Arial" w:cs="Arial"/>
        </w:rPr>
        <w:t>se personenbezogenen</w:t>
      </w:r>
      <w:r w:rsidRPr="00147C30">
        <w:rPr>
          <w:rFonts w:ascii="Arial" w:hAnsi="Arial" w:cs="Arial"/>
        </w:rPr>
        <w:t xml:space="preserve"> Daten unverzüglich gelöscht werden, sobald</w:t>
      </w:r>
      <w:r w:rsidR="003B3D49" w:rsidRPr="00147C30">
        <w:rPr>
          <w:rFonts w:ascii="Arial" w:hAnsi="Arial" w:cs="Arial"/>
        </w:rPr>
        <w:t xml:space="preserve"> die Datenerhebung beendet ist. </w:t>
      </w:r>
      <w:r w:rsidRPr="00147C30">
        <w:rPr>
          <w:rFonts w:ascii="Arial" w:hAnsi="Arial" w:cs="Arial"/>
        </w:rPr>
        <w:t>Alle weiteren Angaben, die Sie im Rahmen dieses Forschungsprojektes machen, werden anonymisiert erfasst und können auf keinen Fall mit den personenbezogenen Daten in Verbindung gebracht werden.</w:t>
      </w:r>
    </w:p>
    <w:p w14:paraId="333C364E" w14:textId="60C518D4" w:rsidR="007376D7" w:rsidRDefault="007376D7" w:rsidP="00724965">
      <w:pPr>
        <w:jc w:val="both"/>
        <w:rPr>
          <w:ins w:id="1" w:author="Krahn,Philipp" w:date="2022-01-27T18:40:00Z"/>
          <w:rFonts w:ascii="Arial" w:hAnsi="Arial" w:cs="Arial"/>
        </w:rPr>
      </w:pPr>
      <w:r w:rsidRPr="007376D7">
        <w:rPr>
          <w:rFonts w:ascii="Arial" w:hAnsi="Arial" w:cs="Arial"/>
        </w:rPr>
        <w:t>Insofern dies nicht anders gesetzlich bestimmt ist oder Sie im Einzelfall ausdrücklich eingewilligt haben, erfolgt keine Übermittlung von personenbezogenen Daten an Dritte. Die Weitergabe der Daten im Rahmen von wissenschaftlichen Kooperationsprojekten erfolgt ausschließlich in anonymisierter Form zu statistischen Zwecken, d.h. es kann keinerlei Verbindung zu Ihrer Person hergestellt werden. Die Forschungsergebnisse werden in wissenschaftlich üblicher Form (u.a. Open Science Plattformen) und in Gruppen zusammengefasst veröffentlicht. Wir sichern zu, dass aus den Veröffentlichungen keinerlei Rückschlüsse auf natürliche Personen möglich sind.</w:t>
      </w:r>
    </w:p>
    <w:p w14:paraId="0456713C" w14:textId="43BEFCFF" w:rsidR="00583F21" w:rsidRDefault="00583F21" w:rsidP="00724965">
      <w:pPr>
        <w:jc w:val="both"/>
        <w:rPr>
          <w:ins w:id="2" w:author="Krahn,Philipp" w:date="2022-01-27T18:40:00Z"/>
          <w:rFonts w:ascii="Arial" w:hAnsi="Arial" w:cs="Arial"/>
        </w:rPr>
      </w:pPr>
    </w:p>
    <w:p w14:paraId="3ED4166C" w14:textId="2A7B44F1" w:rsidR="00583F21" w:rsidRPr="00583F21" w:rsidRDefault="00583F21" w:rsidP="00583F21">
      <w:pPr>
        <w:pStyle w:val="berschrift2"/>
        <w:keepLines w:val="0"/>
        <w:widowControl w:val="0"/>
        <w:numPr>
          <w:ilvl w:val="1"/>
          <w:numId w:val="0"/>
        </w:numPr>
        <w:autoSpaceDE w:val="0"/>
        <w:spacing w:before="120" w:after="60" w:line="240" w:lineRule="auto"/>
        <w:ind w:left="578" w:hanging="578"/>
        <w:jc w:val="both"/>
        <w:rPr>
          <w:ins w:id="3" w:author="Krahn,Philipp" w:date="2022-01-27T18:40:00Z"/>
          <w:rFonts w:ascii="Arial" w:hAnsi="Arial" w:cs="Arial"/>
          <w:b w:val="0"/>
          <w:i/>
          <w:color w:val="auto"/>
          <w:sz w:val="20"/>
          <w:szCs w:val="20"/>
        </w:rPr>
      </w:pPr>
      <w:ins w:id="4" w:author="Krahn,Philipp" w:date="2022-01-27T18:40:00Z">
        <w:r w:rsidRPr="00724965">
          <w:rPr>
            <w:rFonts w:ascii="Arial" w:hAnsi="Arial" w:cs="Arial"/>
            <w:b w:val="0"/>
            <w:i/>
            <w:color w:val="auto"/>
            <w:sz w:val="20"/>
            <w:szCs w:val="20"/>
          </w:rPr>
          <w:t>8.2</w:t>
        </w:r>
        <w:r w:rsidRPr="00724965">
          <w:rPr>
            <w:rFonts w:ascii="Arial" w:hAnsi="Arial" w:cs="Arial"/>
            <w:b w:val="0"/>
            <w:i/>
            <w:color w:val="auto"/>
            <w:sz w:val="20"/>
            <w:szCs w:val="20"/>
          </w:rPr>
          <w:tab/>
        </w:r>
        <w:r>
          <w:rPr>
            <w:rFonts w:ascii="Arial" w:hAnsi="Arial" w:cs="Arial"/>
            <w:b w:val="0"/>
            <w:i/>
            <w:color w:val="auto"/>
            <w:sz w:val="20"/>
            <w:szCs w:val="20"/>
          </w:rPr>
          <w:t xml:space="preserve">Auf welcher Rechtsgrundlage erfolgt die </w:t>
        </w:r>
      </w:ins>
      <w:ins w:id="5" w:author="Krahn,Philipp" w:date="2022-01-27T18:41:00Z">
        <w:r>
          <w:rPr>
            <w:rFonts w:ascii="Arial" w:hAnsi="Arial" w:cs="Arial"/>
            <w:b w:val="0"/>
            <w:i/>
            <w:color w:val="auto"/>
            <w:sz w:val="20"/>
            <w:szCs w:val="20"/>
          </w:rPr>
          <w:t>Verarbeitung meiner Daten</w:t>
        </w:r>
      </w:ins>
      <w:ins w:id="6" w:author="Krahn,Philipp" w:date="2022-01-27T18:40:00Z">
        <w:r w:rsidRPr="00724965">
          <w:rPr>
            <w:rFonts w:ascii="Arial" w:hAnsi="Arial" w:cs="Arial"/>
            <w:b w:val="0"/>
            <w:i/>
            <w:color w:val="auto"/>
            <w:sz w:val="20"/>
            <w:szCs w:val="20"/>
          </w:rPr>
          <w:t>?</w:t>
        </w:r>
      </w:ins>
    </w:p>
    <w:p w14:paraId="696D0D11" w14:textId="77777777" w:rsidR="00583F21" w:rsidRPr="00583F21" w:rsidRDefault="00583F21" w:rsidP="00583F21">
      <w:pPr>
        <w:rPr>
          <w:ins w:id="7" w:author="Krahn,Philipp" w:date="2022-01-27T18:40:00Z"/>
          <w:rFonts w:ascii="Arial" w:hAnsi="Arial" w:cs="Arial"/>
        </w:rPr>
      </w:pPr>
      <w:ins w:id="8" w:author="Krahn,Philipp" w:date="2022-01-27T18:40:00Z">
        <w:r w:rsidRPr="00583F21">
          <w:rPr>
            <w:rFonts w:ascii="Arial" w:hAnsi="Arial" w:cs="Arial"/>
          </w:rPr>
          <w:t xml:space="preserve">Die Datenverarbeitung erfolgt auf Grundlage von Art. 6 Abs. 1 </w:t>
        </w:r>
        <w:proofErr w:type="spellStart"/>
        <w:r w:rsidRPr="00583F21">
          <w:rPr>
            <w:rFonts w:ascii="Arial" w:hAnsi="Arial" w:cs="Arial"/>
          </w:rPr>
          <w:t>UAbs</w:t>
        </w:r>
        <w:proofErr w:type="spellEnd"/>
        <w:r w:rsidRPr="00583F21">
          <w:rPr>
            <w:rFonts w:ascii="Arial" w:hAnsi="Arial" w:cs="Arial"/>
          </w:rPr>
          <w:t xml:space="preserve">. 1 </w:t>
        </w:r>
        <w:proofErr w:type="spellStart"/>
        <w:r w:rsidRPr="00583F21">
          <w:rPr>
            <w:rFonts w:ascii="Arial" w:hAnsi="Arial" w:cs="Arial"/>
          </w:rPr>
          <w:t>lit</w:t>
        </w:r>
        <w:proofErr w:type="spellEnd"/>
        <w:r w:rsidRPr="00583F21">
          <w:rPr>
            <w:rFonts w:ascii="Arial" w:hAnsi="Arial" w:cs="Arial"/>
          </w:rPr>
          <w:t xml:space="preserve">. a und ggf. Art. 9 Abs. 2 </w:t>
        </w:r>
        <w:proofErr w:type="spellStart"/>
        <w:r w:rsidRPr="00583F21">
          <w:rPr>
            <w:rFonts w:ascii="Arial" w:hAnsi="Arial" w:cs="Arial"/>
          </w:rPr>
          <w:t>lit</w:t>
        </w:r>
        <w:proofErr w:type="spellEnd"/>
        <w:r w:rsidRPr="00583F21">
          <w:rPr>
            <w:rFonts w:ascii="Arial" w:hAnsi="Arial" w:cs="Arial"/>
          </w:rPr>
          <w:t xml:space="preserve">. a DSGVO (Einwilligung). Die Vorgaben des § 12 </w:t>
        </w:r>
        <w:proofErr w:type="spellStart"/>
        <w:r w:rsidRPr="00583F21">
          <w:rPr>
            <w:rFonts w:ascii="Arial" w:hAnsi="Arial" w:cs="Arial"/>
          </w:rPr>
          <w:t>SächsDSDG</w:t>
        </w:r>
        <w:proofErr w:type="spellEnd"/>
        <w:r w:rsidRPr="00583F21">
          <w:rPr>
            <w:rFonts w:ascii="Arial" w:hAnsi="Arial" w:cs="Arial"/>
          </w:rPr>
          <w:t xml:space="preserve"> für die Verarbeitung personenbezogener Daten zu Forschungszwecken werden beachtet.</w:t>
        </w:r>
      </w:ins>
    </w:p>
    <w:p w14:paraId="2B0B5B30" w14:textId="1FCD79C8" w:rsidR="00583F21" w:rsidRPr="007376D7" w:rsidDel="00583F21" w:rsidRDefault="00583F21" w:rsidP="00724965">
      <w:pPr>
        <w:jc w:val="both"/>
        <w:rPr>
          <w:del w:id="9" w:author="Krahn,Philipp" w:date="2022-01-27T18:42:00Z"/>
          <w:rFonts w:ascii="Arial" w:hAnsi="Arial" w:cs="Arial"/>
        </w:rPr>
      </w:pPr>
    </w:p>
    <w:p w14:paraId="27FC25DB" w14:textId="77777777" w:rsidR="007376D7" w:rsidRPr="007376D7" w:rsidRDefault="007376D7" w:rsidP="00724965">
      <w:pPr>
        <w:jc w:val="both"/>
        <w:rPr>
          <w:rFonts w:ascii="Arial" w:hAnsi="Arial" w:cs="Arial"/>
        </w:rPr>
      </w:pPr>
    </w:p>
    <w:p w14:paraId="0F44FC08" w14:textId="66463DB8" w:rsidR="007376D7" w:rsidRPr="00724965" w:rsidRDefault="007376D7" w:rsidP="00724965">
      <w:pPr>
        <w:pStyle w:val="berschrift2"/>
        <w:keepLines w:val="0"/>
        <w:widowControl w:val="0"/>
        <w:numPr>
          <w:ilvl w:val="1"/>
          <w:numId w:val="0"/>
        </w:numPr>
        <w:autoSpaceDE w:val="0"/>
        <w:spacing w:before="120" w:after="60" w:line="240" w:lineRule="auto"/>
        <w:ind w:left="578" w:hanging="578"/>
        <w:jc w:val="both"/>
        <w:rPr>
          <w:rFonts w:ascii="Arial" w:hAnsi="Arial" w:cs="Arial"/>
          <w:b w:val="0"/>
          <w:i/>
          <w:color w:val="auto"/>
          <w:sz w:val="20"/>
          <w:szCs w:val="20"/>
        </w:rPr>
      </w:pPr>
      <w:r w:rsidRPr="00724965">
        <w:rPr>
          <w:rFonts w:ascii="Arial" w:hAnsi="Arial" w:cs="Arial"/>
          <w:b w:val="0"/>
          <w:i/>
          <w:color w:val="auto"/>
          <w:sz w:val="20"/>
          <w:szCs w:val="20"/>
        </w:rPr>
        <w:t>8.</w:t>
      </w:r>
      <w:del w:id="10" w:author="Krahn,Philipp" w:date="2022-01-27T18:41:00Z">
        <w:r w:rsidRPr="00724965" w:rsidDel="00583F21">
          <w:rPr>
            <w:rFonts w:ascii="Arial" w:hAnsi="Arial" w:cs="Arial"/>
            <w:b w:val="0"/>
            <w:i/>
            <w:color w:val="auto"/>
            <w:sz w:val="20"/>
            <w:szCs w:val="20"/>
          </w:rPr>
          <w:delText>2</w:delText>
        </w:r>
      </w:del>
      <w:ins w:id="11" w:author="Krahn,Philipp" w:date="2022-01-27T18:41:00Z">
        <w:r w:rsidR="00583F21">
          <w:rPr>
            <w:rFonts w:ascii="Arial" w:hAnsi="Arial" w:cs="Arial"/>
            <w:b w:val="0"/>
            <w:i/>
            <w:color w:val="auto"/>
            <w:sz w:val="20"/>
            <w:szCs w:val="20"/>
          </w:rPr>
          <w:t>3</w:t>
        </w:r>
      </w:ins>
      <w:r w:rsidRPr="00724965">
        <w:rPr>
          <w:rFonts w:ascii="Arial" w:hAnsi="Arial" w:cs="Arial"/>
          <w:b w:val="0"/>
          <w:i/>
          <w:color w:val="auto"/>
          <w:sz w:val="20"/>
          <w:szCs w:val="20"/>
        </w:rPr>
        <w:tab/>
        <w:t>Ist meine Teilnahme freiwillig?</w:t>
      </w:r>
    </w:p>
    <w:p w14:paraId="64857E98" w14:textId="77777777" w:rsidR="007376D7" w:rsidRDefault="007376D7" w:rsidP="00724965">
      <w:pPr>
        <w:jc w:val="both"/>
        <w:rPr>
          <w:rFonts w:ascii="Arial" w:hAnsi="Arial" w:cs="Arial"/>
        </w:rPr>
      </w:pPr>
      <w:commentRangeStart w:id="12"/>
      <w:r w:rsidRPr="007376D7">
        <w:rPr>
          <w:rFonts w:ascii="Arial" w:hAnsi="Arial" w:cs="Arial"/>
        </w:rPr>
        <w:t>Die Teilnahme am Forschungsprojekt ist freiwillig. Eine Nichtteilnahme hat keine Folgen! Sie können Ihre Einwilligung verweigern oder jederzeit ohne Angabe von Gründen mit Wirkung auf die Zukunft widerrufen und aus der Studie ausscheiden, ohne dass Ihnen dadurch irgendwelche Nachteile entstehen. Es ist aber auch möglich, dass Ihr Studienleiter entscheidet, Ihre Teilnahme an der Studie vorzeitig zu beenden. Die Gründe hierfür können sein, dass Sie nicht den Erfordernissen der Studie entsprechen oder dass bei der Versuchsdurchführung der Eindruck entsteht, dass eine weitere Teilnahme an der Studie nicht in Ihrem Interesse ist.</w:t>
      </w:r>
      <w:commentRangeEnd w:id="12"/>
      <w:r w:rsidR="00B2283C">
        <w:rPr>
          <w:rStyle w:val="Kommentarzeichen"/>
        </w:rPr>
        <w:commentReference w:id="12"/>
      </w:r>
    </w:p>
    <w:p w14:paraId="400121FF" w14:textId="6238CFC7" w:rsidR="007376D7" w:rsidRPr="007376D7" w:rsidRDefault="007376D7" w:rsidP="00724965">
      <w:pPr>
        <w:jc w:val="both"/>
        <w:rPr>
          <w:rFonts w:ascii="Arial" w:hAnsi="Arial" w:cs="Arial"/>
        </w:rPr>
      </w:pPr>
    </w:p>
    <w:p w14:paraId="06821892" w14:textId="51FB92AF" w:rsidR="007376D7" w:rsidRPr="00724965" w:rsidRDefault="00724965" w:rsidP="00724965">
      <w:pPr>
        <w:pStyle w:val="berschrift2"/>
        <w:keepLines w:val="0"/>
        <w:widowControl w:val="0"/>
        <w:numPr>
          <w:ilvl w:val="1"/>
          <w:numId w:val="0"/>
        </w:numPr>
        <w:autoSpaceDE w:val="0"/>
        <w:spacing w:before="120" w:after="60" w:line="240" w:lineRule="auto"/>
        <w:ind w:left="578" w:hanging="578"/>
        <w:jc w:val="both"/>
        <w:rPr>
          <w:rFonts w:ascii="Arial" w:hAnsi="Arial" w:cs="Arial"/>
          <w:b w:val="0"/>
          <w:i/>
          <w:color w:val="auto"/>
          <w:sz w:val="20"/>
          <w:szCs w:val="20"/>
        </w:rPr>
      </w:pPr>
      <w:r w:rsidRPr="00724965">
        <w:rPr>
          <w:rFonts w:ascii="Arial" w:hAnsi="Arial" w:cs="Arial"/>
          <w:b w:val="0"/>
          <w:i/>
          <w:color w:val="auto"/>
          <w:sz w:val="20"/>
          <w:szCs w:val="20"/>
        </w:rPr>
        <w:t>8.</w:t>
      </w:r>
      <w:ins w:id="13" w:author="Krahn,Philipp" w:date="2022-01-27T18:42:00Z">
        <w:r w:rsidR="00583F21">
          <w:rPr>
            <w:rFonts w:ascii="Arial" w:hAnsi="Arial" w:cs="Arial"/>
            <w:b w:val="0"/>
            <w:i/>
            <w:color w:val="auto"/>
            <w:sz w:val="20"/>
            <w:szCs w:val="20"/>
          </w:rPr>
          <w:t>4</w:t>
        </w:r>
      </w:ins>
      <w:del w:id="14" w:author="Krahn,Philipp" w:date="2022-01-27T18:42:00Z">
        <w:r w:rsidRPr="00724965" w:rsidDel="00583F21">
          <w:rPr>
            <w:rFonts w:ascii="Arial" w:hAnsi="Arial" w:cs="Arial"/>
            <w:b w:val="0"/>
            <w:i/>
            <w:color w:val="auto"/>
            <w:sz w:val="20"/>
            <w:szCs w:val="20"/>
          </w:rPr>
          <w:delText>3</w:delText>
        </w:r>
      </w:del>
      <w:r w:rsidRPr="00724965">
        <w:rPr>
          <w:rFonts w:ascii="Arial" w:hAnsi="Arial" w:cs="Arial"/>
          <w:b w:val="0"/>
          <w:i/>
          <w:color w:val="auto"/>
          <w:sz w:val="20"/>
          <w:szCs w:val="20"/>
        </w:rPr>
        <w:tab/>
      </w:r>
      <w:r w:rsidR="007376D7" w:rsidRPr="00724965">
        <w:rPr>
          <w:rFonts w:ascii="Arial" w:hAnsi="Arial" w:cs="Arial"/>
          <w:b w:val="0"/>
          <w:i/>
          <w:color w:val="auto"/>
          <w:sz w:val="20"/>
          <w:szCs w:val="20"/>
        </w:rPr>
        <w:t xml:space="preserve">Auskunfts- und Widerrufsrecht </w:t>
      </w:r>
    </w:p>
    <w:p w14:paraId="47F53FDA" w14:textId="1FF55C2B" w:rsidR="007376D7" w:rsidRPr="007376D7" w:rsidRDefault="007376D7" w:rsidP="00724965">
      <w:pPr>
        <w:jc w:val="both"/>
        <w:rPr>
          <w:rFonts w:ascii="Arial" w:hAnsi="Arial" w:cs="Arial"/>
        </w:rPr>
      </w:pPr>
      <w:r w:rsidRPr="007376D7">
        <w:rPr>
          <w:rFonts w:ascii="Arial" w:hAnsi="Arial" w:cs="Arial"/>
        </w:rPr>
        <w:t xml:space="preserve">Falls Sie Ihre Einwilligung widerrufen möchten, informieren Sie bitte Ihren Studienleiter oder schreiben Sie eine formlose E-Mail. In diesem Fall </w:t>
      </w:r>
      <w:r w:rsidR="005E25E6">
        <w:rPr>
          <w:rFonts w:ascii="Arial" w:hAnsi="Arial" w:cs="Arial"/>
        </w:rPr>
        <w:t xml:space="preserve">müssen Sie den von Ihnen gebildeten Versuchspersonencode nennen. Anschließend werden alle anonymisierten Daten, die Ihrem Code zugeordnet werden können, gelöscht. Dies ist nur bis zur Beendigung der Datenerhebungsphase möglich. </w:t>
      </w:r>
    </w:p>
    <w:p w14:paraId="269F6B7C" w14:textId="5C52AB36" w:rsidR="007376D7" w:rsidRDefault="007376D7" w:rsidP="00724965">
      <w:pPr>
        <w:jc w:val="both"/>
        <w:rPr>
          <w:rFonts w:ascii="Arial" w:hAnsi="Arial" w:cs="Arial"/>
        </w:rPr>
      </w:pPr>
      <w:r w:rsidRPr="007376D7">
        <w:rPr>
          <w:rFonts w:ascii="Arial" w:hAnsi="Arial" w:cs="Arial"/>
        </w:rPr>
        <w:t>Sie können jederzeit schriftlich Auskunft über die zu Ihrer Person verarbeiteten Daten sowie die möglichen Empfänger dieser Daten, an die diese übermittelt wurden, verlangen. Eine Antwort steht Ihnen mit der Frist von einem Monat nach Eingang des Auskunftsersuchens zu.</w:t>
      </w:r>
    </w:p>
    <w:p w14:paraId="6A7F0AFC" w14:textId="5935474B" w:rsidR="00550B7C" w:rsidRDefault="00550B7C" w:rsidP="00724965">
      <w:pPr>
        <w:jc w:val="both"/>
        <w:rPr>
          <w:ins w:id="15" w:author="Krahn,Philipp" w:date="2022-01-27T18:44:00Z"/>
          <w:rFonts w:ascii="Arial" w:hAnsi="Arial" w:cs="Arial"/>
        </w:rPr>
      </w:pPr>
    </w:p>
    <w:p w14:paraId="2F4D4226" w14:textId="4A890BA0" w:rsidR="00B2283C" w:rsidRPr="00B2283C" w:rsidRDefault="00B2283C" w:rsidP="00B2283C">
      <w:pPr>
        <w:jc w:val="both"/>
        <w:rPr>
          <w:ins w:id="16" w:author="Krahn,Philipp" w:date="2022-01-27T18:44:00Z"/>
          <w:rFonts w:ascii="Arial" w:hAnsi="Arial" w:cs="Arial"/>
          <w:i/>
        </w:rPr>
      </w:pPr>
      <w:ins w:id="17" w:author="Krahn,Philipp" w:date="2022-01-27T18:44:00Z">
        <w:r w:rsidRPr="00B2283C">
          <w:rPr>
            <w:rFonts w:ascii="Arial" w:hAnsi="Arial" w:cs="Arial"/>
            <w:i/>
          </w:rPr>
          <w:t xml:space="preserve">8.5 </w:t>
        </w:r>
      </w:ins>
      <w:ins w:id="18" w:author="Krahn,Philipp" w:date="2022-01-27T18:46:00Z">
        <w:r>
          <w:rPr>
            <w:rFonts w:ascii="Arial" w:hAnsi="Arial" w:cs="Arial"/>
            <w:i/>
          </w:rPr>
          <w:tab/>
        </w:r>
      </w:ins>
      <w:ins w:id="19" w:author="Krahn,Philipp" w:date="2022-01-27T18:44:00Z">
        <w:r w:rsidRPr="00B2283C">
          <w:rPr>
            <w:rFonts w:ascii="Arial" w:hAnsi="Arial" w:cs="Arial"/>
            <w:i/>
          </w:rPr>
          <w:t>Recht auf Berichtigung, Löschung und Einschränkung</w:t>
        </w:r>
      </w:ins>
    </w:p>
    <w:p w14:paraId="41EF7576" w14:textId="560C983D" w:rsidR="00B2283C" w:rsidRDefault="00B2283C" w:rsidP="00B2283C">
      <w:pPr>
        <w:jc w:val="both"/>
        <w:rPr>
          <w:ins w:id="20" w:author="Krahn,Philipp" w:date="2022-01-27T18:45:00Z"/>
          <w:rFonts w:ascii="Arial" w:hAnsi="Arial" w:cs="Arial"/>
        </w:rPr>
      </w:pPr>
      <w:ins w:id="21" w:author="Krahn,Philipp" w:date="2022-01-27T18:44:00Z">
        <w:r w:rsidRPr="00B2283C">
          <w:rPr>
            <w:rFonts w:ascii="Arial" w:hAnsi="Arial" w:cs="Arial"/>
          </w:rPr>
          <w:t xml:space="preserve">Sie können jederzeit </w:t>
        </w:r>
        <w:commentRangeStart w:id="22"/>
        <w:r w:rsidRPr="00B2283C">
          <w:rPr>
            <w:rFonts w:ascii="Arial" w:hAnsi="Arial" w:cs="Arial"/>
          </w:rPr>
          <w:t xml:space="preserve">gegenüber der TU Dresden </w:t>
        </w:r>
      </w:ins>
      <w:commentRangeEnd w:id="22"/>
      <w:ins w:id="23" w:author="Krahn,Philipp" w:date="2022-01-27T18:58:00Z">
        <w:r w:rsidR="00341F23">
          <w:rPr>
            <w:rStyle w:val="Kommentarzeichen"/>
          </w:rPr>
          <w:commentReference w:id="22"/>
        </w:r>
      </w:ins>
      <w:ins w:id="24" w:author="Krahn,Philipp" w:date="2022-01-27T18:44:00Z">
        <w:r w:rsidRPr="00B2283C">
          <w:rPr>
            <w:rFonts w:ascii="Arial" w:hAnsi="Arial" w:cs="Arial"/>
          </w:rPr>
          <w:t xml:space="preserve">die Berichtigung oder Löschung Ihrer personenbezogenen Daten oder die Einschränkung der Verarbeitung verlangen. </w:t>
        </w:r>
      </w:ins>
    </w:p>
    <w:p w14:paraId="1450482D" w14:textId="77777777" w:rsidR="00B2283C" w:rsidRPr="00B2283C" w:rsidRDefault="00B2283C" w:rsidP="00B2283C">
      <w:pPr>
        <w:jc w:val="both"/>
        <w:rPr>
          <w:ins w:id="25" w:author="Krahn,Philipp" w:date="2022-01-27T18:44:00Z"/>
          <w:rFonts w:ascii="Arial" w:hAnsi="Arial" w:cs="Arial"/>
        </w:rPr>
      </w:pPr>
    </w:p>
    <w:p w14:paraId="1A79F88D" w14:textId="115B8A80" w:rsidR="00B2283C" w:rsidRPr="00B2283C" w:rsidRDefault="00B2283C" w:rsidP="00B2283C">
      <w:pPr>
        <w:jc w:val="both"/>
        <w:rPr>
          <w:ins w:id="26" w:author="Krahn,Philipp" w:date="2022-01-27T18:44:00Z"/>
          <w:rFonts w:ascii="Arial" w:hAnsi="Arial" w:cs="Arial"/>
          <w:i/>
        </w:rPr>
      </w:pPr>
      <w:ins w:id="27" w:author="Krahn,Philipp" w:date="2022-01-27T18:45:00Z">
        <w:r w:rsidRPr="00B2283C">
          <w:rPr>
            <w:rFonts w:ascii="Arial" w:hAnsi="Arial" w:cs="Arial"/>
            <w:i/>
          </w:rPr>
          <w:t xml:space="preserve">8.6 </w:t>
        </w:r>
      </w:ins>
      <w:ins w:id="28" w:author="Krahn,Philipp" w:date="2022-01-27T18:44:00Z">
        <w:r w:rsidRPr="00B2283C">
          <w:rPr>
            <w:rFonts w:ascii="Arial" w:hAnsi="Arial" w:cs="Arial"/>
            <w:i/>
          </w:rPr>
          <w:t>Recht auf Datenübertragbarkeit</w:t>
        </w:r>
      </w:ins>
    </w:p>
    <w:p w14:paraId="6BFCE17C" w14:textId="1AA10338" w:rsidR="00B2283C" w:rsidRDefault="00B2283C" w:rsidP="00B2283C">
      <w:pPr>
        <w:jc w:val="both"/>
        <w:rPr>
          <w:ins w:id="29" w:author="Krahn,Philipp" w:date="2022-01-27T18:44:00Z"/>
          <w:rFonts w:ascii="Arial" w:hAnsi="Arial" w:cs="Arial"/>
        </w:rPr>
      </w:pPr>
      <w:ins w:id="30" w:author="Krahn,Philipp" w:date="2022-01-27T18:44:00Z">
        <w:r w:rsidRPr="00B2283C">
          <w:rPr>
            <w:rFonts w:ascii="Arial" w:hAnsi="Arial" w:cs="Arial"/>
          </w:rPr>
          <w:t xml:space="preserve">Sie können verlangen, dass </w:t>
        </w:r>
        <w:commentRangeStart w:id="31"/>
        <w:r w:rsidRPr="00B2283C">
          <w:rPr>
            <w:rFonts w:ascii="Arial" w:hAnsi="Arial" w:cs="Arial"/>
          </w:rPr>
          <w:t>der/die Verantwortliche</w:t>
        </w:r>
      </w:ins>
      <w:commentRangeEnd w:id="31"/>
      <w:ins w:id="32" w:author="Krahn,Philipp" w:date="2022-01-27T18:59:00Z">
        <w:r w:rsidR="00341F23">
          <w:rPr>
            <w:rStyle w:val="Kommentarzeichen"/>
          </w:rPr>
          <w:commentReference w:id="31"/>
        </w:r>
      </w:ins>
      <w:ins w:id="33" w:author="Krahn,Philipp" w:date="2022-01-27T18:44:00Z">
        <w:r w:rsidRPr="00B2283C">
          <w:rPr>
            <w:rFonts w:ascii="Arial" w:hAnsi="Arial" w:cs="Arial"/>
          </w:rPr>
          <w:t xml:space="preserve"> Ihnen Ihre personenbezogenen Daten in maschinenlesbarer Form übermittelt. Alternativ können Sie die direkte Übermittlung der von Ihnen bereitgestellten personenbezogenen Daten an </w:t>
        </w:r>
        <w:proofErr w:type="spellStart"/>
        <w:proofErr w:type="gramStart"/>
        <w:r w:rsidRPr="00B2283C">
          <w:rPr>
            <w:rFonts w:ascii="Arial" w:hAnsi="Arial" w:cs="Arial"/>
          </w:rPr>
          <w:t>eine:n</w:t>
        </w:r>
        <w:proofErr w:type="spellEnd"/>
        <w:proofErr w:type="gramEnd"/>
        <w:r w:rsidRPr="00B2283C">
          <w:rPr>
            <w:rFonts w:ascii="Arial" w:hAnsi="Arial" w:cs="Arial"/>
          </w:rPr>
          <w:t xml:space="preserve"> </w:t>
        </w:r>
        <w:proofErr w:type="spellStart"/>
        <w:r w:rsidRPr="00B2283C">
          <w:rPr>
            <w:rFonts w:ascii="Arial" w:hAnsi="Arial" w:cs="Arial"/>
          </w:rPr>
          <w:t>andere:n</w:t>
        </w:r>
        <w:proofErr w:type="spellEnd"/>
        <w:r w:rsidRPr="00B2283C">
          <w:rPr>
            <w:rFonts w:ascii="Arial" w:hAnsi="Arial" w:cs="Arial"/>
          </w:rPr>
          <w:t xml:space="preserve"> </w:t>
        </w:r>
        <w:proofErr w:type="spellStart"/>
        <w:r w:rsidRPr="00B2283C">
          <w:rPr>
            <w:rFonts w:ascii="Arial" w:hAnsi="Arial" w:cs="Arial"/>
          </w:rPr>
          <w:t>Verantwortliche:n</w:t>
        </w:r>
        <w:proofErr w:type="spellEnd"/>
        <w:r w:rsidRPr="00B2283C">
          <w:rPr>
            <w:rFonts w:ascii="Arial" w:hAnsi="Arial" w:cs="Arial"/>
          </w:rPr>
          <w:t xml:space="preserve"> verlangen, soweit dies möglich ist.</w:t>
        </w:r>
      </w:ins>
    </w:p>
    <w:p w14:paraId="26D9FDF6" w14:textId="77777777" w:rsidR="00B2283C" w:rsidRDefault="00B2283C" w:rsidP="00B2283C">
      <w:pPr>
        <w:jc w:val="both"/>
        <w:rPr>
          <w:rFonts w:ascii="Arial" w:hAnsi="Arial" w:cs="Arial"/>
        </w:rPr>
      </w:pPr>
    </w:p>
    <w:p w14:paraId="4CEB2CFE" w14:textId="1A9741C3" w:rsidR="007376D7" w:rsidRPr="00724965" w:rsidRDefault="00724965" w:rsidP="00724965">
      <w:pPr>
        <w:pStyle w:val="berschrift2"/>
        <w:keepLines w:val="0"/>
        <w:widowControl w:val="0"/>
        <w:numPr>
          <w:ilvl w:val="1"/>
          <w:numId w:val="0"/>
        </w:numPr>
        <w:autoSpaceDE w:val="0"/>
        <w:spacing w:before="120" w:after="60" w:line="240" w:lineRule="auto"/>
        <w:ind w:left="578" w:hanging="578"/>
        <w:jc w:val="both"/>
        <w:rPr>
          <w:rFonts w:ascii="Arial" w:hAnsi="Arial" w:cs="Arial"/>
          <w:b w:val="0"/>
          <w:i/>
          <w:color w:val="auto"/>
          <w:sz w:val="20"/>
          <w:szCs w:val="20"/>
        </w:rPr>
      </w:pPr>
      <w:r w:rsidRPr="00724965">
        <w:rPr>
          <w:rFonts w:ascii="Arial" w:hAnsi="Arial" w:cs="Arial"/>
          <w:b w:val="0"/>
          <w:i/>
          <w:color w:val="auto"/>
          <w:sz w:val="20"/>
          <w:szCs w:val="20"/>
        </w:rPr>
        <w:t>8.</w:t>
      </w:r>
      <w:ins w:id="34" w:author="Krahn,Philipp" w:date="2022-01-27T18:42:00Z">
        <w:r w:rsidR="00B2283C">
          <w:rPr>
            <w:rFonts w:ascii="Arial" w:hAnsi="Arial" w:cs="Arial"/>
            <w:b w:val="0"/>
            <w:i/>
            <w:color w:val="auto"/>
            <w:sz w:val="20"/>
            <w:szCs w:val="20"/>
          </w:rPr>
          <w:t>7</w:t>
        </w:r>
      </w:ins>
      <w:r w:rsidRPr="00724965">
        <w:rPr>
          <w:rFonts w:ascii="Arial" w:hAnsi="Arial" w:cs="Arial"/>
          <w:b w:val="0"/>
          <w:i/>
          <w:color w:val="auto"/>
          <w:sz w:val="20"/>
          <w:szCs w:val="20"/>
        </w:rPr>
        <w:tab/>
      </w:r>
      <w:r w:rsidR="007376D7" w:rsidRPr="00724965">
        <w:rPr>
          <w:rFonts w:ascii="Arial" w:hAnsi="Arial" w:cs="Arial"/>
          <w:b w:val="0"/>
          <w:i/>
          <w:color w:val="auto"/>
          <w:sz w:val="20"/>
          <w:szCs w:val="20"/>
        </w:rPr>
        <w:t>Datenschutzbeauftragter und Aufsichtsbehörde für den Datenschutz</w:t>
      </w:r>
    </w:p>
    <w:p w14:paraId="6A28B2DC" w14:textId="77777777" w:rsidR="00341F23" w:rsidRPr="00341F23" w:rsidRDefault="007376D7" w:rsidP="00341F23">
      <w:pPr>
        <w:spacing w:after="0" w:line="240" w:lineRule="auto"/>
        <w:rPr>
          <w:ins w:id="35" w:author="Krahn,Philipp" w:date="2022-01-27T18:59:00Z"/>
          <w:rFonts w:ascii="Arial" w:hAnsi="Arial" w:cs="Arial"/>
        </w:rPr>
      </w:pPr>
      <w:r w:rsidRPr="007376D7">
        <w:rPr>
          <w:rFonts w:ascii="Arial" w:hAnsi="Arial" w:cs="Arial"/>
        </w:rPr>
        <w:t xml:space="preserve">Sie können sich jederzeit an den Datenschutzbeauftragten der TU Dresden, </w:t>
      </w:r>
      <w:r w:rsidR="003B3D49">
        <w:rPr>
          <w:rFonts w:ascii="Arial" w:hAnsi="Arial" w:cs="Arial"/>
        </w:rPr>
        <w:t>Jens Syckor</w:t>
      </w:r>
      <w:r w:rsidRPr="007376D7">
        <w:rPr>
          <w:rFonts w:ascii="Arial" w:hAnsi="Arial" w:cs="Arial"/>
        </w:rPr>
        <w:t>, (</w:t>
      </w:r>
      <w:r w:rsidR="003B3D49">
        <w:rPr>
          <w:rFonts w:ascii="Arial" w:hAnsi="Arial" w:cs="Arial"/>
        </w:rPr>
        <w:t>informationssicherheit</w:t>
      </w:r>
      <w:r w:rsidRPr="007376D7">
        <w:rPr>
          <w:rFonts w:ascii="Arial" w:hAnsi="Arial" w:cs="Arial"/>
        </w:rPr>
        <w:t>@tu-dresden.de, Tel. +49 351 463-328</w:t>
      </w:r>
      <w:r w:rsidR="003B3D49">
        <w:rPr>
          <w:rFonts w:ascii="Arial" w:hAnsi="Arial" w:cs="Arial"/>
        </w:rPr>
        <w:t>39</w:t>
      </w:r>
      <w:r w:rsidRPr="007376D7">
        <w:rPr>
          <w:rFonts w:ascii="Arial" w:hAnsi="Arial" w:cs="Arial"/>
        </w:rPr>
        <w:t xml:space="preserve">) sowie </w:t>
      </w:r>
      <w:ins w:id="36" w:author="Krahn,Philipp" w:date="2022-01-27T18:59:00Z">
        <w:r w:rsidR="00341F23" w:rsidRPr="00341F23">
          <w:rPr>
            <w:rFonts w:ascii="Arial" w:hAnsi="Arial" w:cs="Arial"/>
          </w:rPr>
          <w:t>bei einer Beschwerde nach Art. 77 DSGVO an die zuständige Aufsichtsbehörde zum Datenschutz wenden. Die zuständige Aufsichtsbehörde ist:</w:t>
        </w:r>
      </w:ins>
    </w:p>
    <w:p w14:paraId="366283A1" w14:textId="77777777" w:rsidR="00341F23" w:rsidRPr="00341F23" w:rsidRDefault="00341F23" w:rsidP="00341F23">
      <w:pPr>
        <w:spacing w:after="0" w:line="240" w:lineRule="auto"/>
        <w:ind w:left="708"/>
        <w:rPr>
          <w:ins w:id="37" w:author="Krahn,Philipp" w:date="2022-01-27T18:59:00Z"/>
          <w:rFonts w:ascii="Arial" w:hAnsi="Arial" w:cs="Arial"/>
        </w:rPr>
      </w:pPr>
      <w:ins w:id="38" w:author="Krahn,Philipp" w:date="2022-01-27T18:59:00Z">
        <w:r w:rsidRPr="00341F23">
          <w:rPr>
            <w:rFonts w:ascii="Arial" w:hAnsi="Arial" w:cs="Arial"/>
          </w:rPr>
          <w:t>Sächsischer Datenschutzbeauftragter</w:t>
        </w:r>
      </w:ins>
    </w:p>
    <w:p w14:paraId="7C609765" w14:textId="77777777" w:rsidR="00341F23" w:rsidRPr="00341F23" w:rsidRDefault="00341F23" w:rsidP="00341F23">
      <w:pPr>
        <w:spacing w:after="0" w:line="240" w:lineRule="auto"/>
        <w:ind w:left="708"/>
        <w:rPr>
          <w:ins w:id="39" w:author="Krahn,Philipp" w:date="2022-01-27T18:59:00Z"/>
          <w:rFonts w:ascii="Arial" w:hAnsi="Arial" w:cs="Arial"/>
        </w:rPr>
      </w:pPr>
      <w:ins w:id="40" w:author="Krahn,Philipp" w:date="2022-01-27T18:59:00Z">
        <w:r w:rsidRPr="00341F23">
          <w:rPr>
            <w:rFonts w:ascii="Arial" w:hAnsi="Arial" w:cs="Arial"/>
          </w:rPr>
          <w:t>Postfach 11 01 32</w:t>
        </w:r>
      </w:ins>
    </w:p>
    <w:p w14:paraId="209CEAB7" w14:textId="77777777" w:rsidR="00341F23" w:rsidRPr="00341F23" w:rsidRDefault="00341F23" w:rsidP="00341F23">
      <w:pPr>
        <w:spacing w:after="0" w:line="240" w:lineRule="auto"/>
        <w:ind w:left="708"/>
        <w:rPr>
          <w:ins w:id="41" w:author="Krahn,Philipp" w:date="2022-01-27T18:59:00Z"/>
          <w:rFonts w:ascii="Arial" w:hAnsi="Arial" w:cs="Arial"/>
        </w:rPr>
      </w:pPr>
      <w:ins w:id="42" w:author="Krahn,Philipp" w:date="2022-01-27T18:59:00Z">
        <w:r w:rsidRPr="00341F23">
          <w:rPr>
            <w:rFonts w:ascii="Arial" w:hAnsi="Arial" w:cs="Arial"/>
          </w:rPr>
          <w:t>01330 Dresden</w:t>
        </w:r>
      </w:ins>
    </w:p>
    <w:p w14:paraId="3EE52D0C" w14:textId="77777777" w:rsidR="00341F23" w:rsidRPr="00341F23" w:rsidRDefault="00341F23" w:rsidP="00341F23">
      <w:pPr>
        <w:spacing w:after="0" w:line="240" w:lineRule="auto"/>
        <w:ind w:left="708"/>
        <w:rPr>
          <w:ins w:id="43" w:author="Krahn,Philipp" w:date="2022-01-27T18:59:00Z"/>
          <w:rFonts w:ascii="Arial" w:hAnsi="Arial" w:cs="Arial"/>
        </w:rPr>
      </w:pPr>
      <w:ins w:id="44" w:author="Krahn,Philipp" w:date="2022-01-27T18:59:00Z">
        <w:r w:rsidRPr="00341F23">
          <w:rPr>
            <w:rFonts w:ascii="Arial" w:hAnsi="Arial" w:cs="Arial"/>
          </w:rPr>
          <w:t>Tel.: +49 (0) 351 85471 101</w:t>
        </w:r>
      </w:ins>
    </w:p>
    <w:p w14:paraId="7529E7E8" w14:textId="2902A6C5" w:rsidR="007376D7" w:rsidRPr="007376D7" w:rsidRDefault="00341F23" w:rsidP="00341F23">
      <w:pPr>
        <w:ind w:firstLine="708"/>
        <w:jc w:val="both"/>
        <w:rPr>
          <w:rFonts w:ascii="Arial" w:hAnsi="Arial" w:cs="Arial"/>
        </w:rPr>
      </w:pPr>
      <w:ins w:id="45" w:author="Krahn,Philipp" w:date="2022-01-27T18:59:00Z">
        <w:r w:rsidRPr="00341F23">
          <w:rPr>
            <w:rFonts w:ascii="Arial" w:hAnsi="Arial" w:cs="Arial"/>
          </w:rPr>
          <w:t>E-Mail: saechsdsb@slt.sachsen.de</w:t>
        </w:r>
      </w:ins>
      <w:del w:id="46" w:author="Krahn,Philipp" w:date="2022-01-27T19:00:00Z">
        <w:r w:rsidR="007376D7" w:rsidRPr="007376D7" w:rsidDel="00341F23">
          <w:rPr>
            <w:rFonts w:ascii="Arial" w:hAnsi="Arial" w:cs="Arial"/>
          </w:rPr>
          <w:delText>an die zuständige Aufsichtsbehörde für den Datenschutz (</w:delText>
        </w:r>
        <w:r w:rsidR="001C38E0" w:rsidDel="00341F23">
          <w:fldChar w:fldCharType="begin"/>
        </w:r>
        <w:r w:rsidR="001C38E0" w:rsidDel="00341F23">
          <w:delInstrText xml:space="preserve"> HYPERLINK "https://www.saechsdsb.de/impressum-datenschutzerklaerung" </w:delInstrText>
        </w:r>
        <w:r w:rsidR="001C38E0" w:rsidDel="00341F23">
          <w:fldChar w:fldCharType="separate"/>
        </w:r>
        <w:r w:rsidR="007376D7" w:rsidRPr="007376D7" w:rsidDel="00341F23">
          <w:rPr>
            <w:rStyle w:val="Hyperlink"/>
            <w:rFonts w:ascii="Arial" w:hAnsi="Arial" w:cs="Arial"/>
          </w:rPr>
          <w:delText>https://www.saechsdsb.de/impressum-datenschutzerklaerung</w:delText>
        </w:r>
        <w:r w:rsidR="001C38E0" w:rsidDel="00341F23">
          <w:rPr>
            <w:rStyle w:val="Hyperlink"/>
            <w:rFonts w:ascii="Arial" w:hAnsi="Arial" w:cs="Arial"/>
          </w:rPr>
          <w:fldChar w:fldCharType="end"/>
        </w:r>
        <w:r w:rsidR="007376D7" w:rsidRPr="007376D7" w:rsidDel="00341F23">
          <w:rPr>
            <w:rFonts w:ascii="Arial" w:hAnsi="Arial" w:cs="Arial"/>
          </w:rPr>
          <w:delText>) wenden.</w:delText>
        </w:r>
      </w:del>
      <w:r w:rsidR="007376D7" w:rsidRPr="007376D7">
        <w:rPr>
          <w:rFonts w:ascii="Arial" w:hAnsi="Arial" w:cs="Arial"/>
        </w:rPr>
        <w:t xml:space="preserve"> </w:t>
      </w:r>
    </w:p>
    <w:p w14:paraId="63B2B51A" w14:textId="77777777" w:rsidR="007376D7" w:rsidRPr="007376D7" w:rsidRDefault="007376D7" w:rsidP="00724965">
      <w:pPr>
        <w:jc w:val="both"/>
        <w:rPr>
          <w:rFonts w:ascii="Arial" w:hAnsi="Arial" w:cs="Arial"/>
        </w:rPr>
      </w:pPr>
    </w:p>
    <w:p w14:paraId="59DA902B" w14:textId="4BFEA7C9" w:rsidR="007376D7" w:rsidRPr="007376D7" w:rsidRDefault="00724965" w:rsidP="00724965">
      <w:pPr>
        <w:pStyle w:val="berschrift1"/>
        <w:keepNext w:val="0"/>
        <w:keepLines w:val="0"/>
        <w:widowControl w:val="0"/>
        <w:tabs>
          <w:tab w:val="num" w:pos="567"/>
        </w:tabs>
        <w:autoSpaceDE w:val="0"/>
        <w:spacing w:before="0" w:after="0" w:line="240" w:lineRule="auto"/>
        <w:ind w:left="432" w:hanging="432"/>
        <w:jc w:val="both"/>
        <w:rPr>
          <w:rFonts w:ascii="Arial" w:hAnsi="Arial" w:cs="Arial"/>
          <w:sz w:val="20"/>
          <w:szCs w:val="20"/>
        </w:rPr>
      </w:pPr>
      <w:r>
        <w:rPr>
          <w:rFonts w:ascii="Arial" w:hAnsi="Arial" w:cs="Arial"/>
          <w:sz w:val="20"/>
          <w:szCs w:val="20"/>
        </w:rPr>
        <w:t>9</w:t>
      </w:r>
      <w:r>
        <w:rPr>
          <w:rFonts w:ascii="Arial" w:hAnsi="Arial" w:cs="Arial"/>
          <w:sz w:val="20"/>
          <w:szCs w:val="20"/>
        </w:rPr>
        <w:tab/>
      </w:r>
      <w:del w:id="47" w:author="Krahn,Philipp" w:date="2022-01-27T19:01:00Z">
        <w:r w:rsidDel="00341F23">
          <w:rPr>
            <w:rFonts w:ascii="Arial" w:hAnsi="Arial" w:cs="Arial"/>
            <w:sz w:val="20"/>
            <w:szCs w:val="20"/>
          </w:rPr>
          <w:tab/>
        </w:r>
      </w:del>
      <w:r w:rsidR="007376D7" w:rsidRPr="007376D7">
        <w:rPr>
          <w:rFonts w:ascii="Arial" w:hAnsi="Arial" w:cs="Arial"/>
          <w:sz w:val="20"/>
          <w:szCs w:val="20"/>
        </w:rPr>
        <w:t xml:space="preserve">An wen kann ich mich </w:t>
      </w:r>
      <w:ins w:id="48" w:author="Krahn,Philipp" w:date="2022-01-27T19:01:00Z">
        <w:r w:rsidR="00341F23" w:rsidRPr="00341F23">
          <w:rPr>
            <w:rFonts w:ascii="Arial" w:hAnsi="Arial" w:cs="Arial"/>
            <w:sz w:val="20"/>
            <w:szCs w:val="20"/>
          </w:rPr>
          <w:t xml:space="preserve">bei sonstigen Fragen zur Studie und zur Geltendmachung meiner Rechte </w:t>
        </w:r>
      </w:ins>
      <w:r w:rsidR="007376D7" w:rsidRPr="007376D7">
        <w:rPr>
          <w:rFonts w:ascii="Arial" w:hAnsi="Arial" w:cs="Arial"/>
          <w:sz w:val="20"/>
          <w:szCs w:val="20"/>
        </w:rPr>
        <w:t>wenden?</w:t>
      </w:r>
    </w:p>
    <w:p w14:paraId="30D9A6C7" w14:textId="77777777" w:rsidR="007376D7" w:rsidRPr="007376D7" w:rsidRDefault="007376D7" w:rsidP="00724965">
      <w:pPr>
        <w:jc w:val="both"/>
        <w:rPr>
          <w:rFonts w:ascii="Arial" w:hAnsi="Arial" w:cs="Arial"/>
        </w:rPr>
      </w:pPr>
    </w:p>
    <w:p w14:paraId="28DFDC03" w14:textId="7585606C" w:rsidR="007376D7" w:rsidRDefault="007376D7" w:rsidP="00724965">
      <w:pPr>
        <w:jc w:val="both"/>
        <w:rPr>
          <w:rFonts w:ascii="Arial" w:hAnsi="Arial" w:cs="Arial"/>
        </w:rPr>
      </w:pPr>
      <w:r w:rsidRPr="007376D7">
        <w:rPr>
          <w:rFonts w:ascii="Arial" w:hAnsi="Arial" w:cs="Arial"/>
        </w:rPr>
        <w:t>Allein für den vorgenannten Forschungszweck sollen die erhobenen Daten durch die TU Dresden, Fakultät für Psychologie, Professur Differentielle und Persönlichkeitspsychologie verarbeitet werden. Verantwortlich für die Datenerhebung ist die Studienleitung:</w:t>
      </w:r>
    </w:p>
    <w:p w14:paraId="18D112D0" w14:textId="77777777" w:rsidR="003B3D49" w:rsidRPr="007376D7" w:rsidRDefault="003B3D49" w:rsidP="00724965">
      <w:pPr>
        <w:jc w:val="both"/>
        <w:rPr>
          <w:rFonts w:ascii="Arial" w:hAnsi="Arial" w:cs="Arial"/>
        </w:rPr>
      </w:pPr>
    </w:p>
    <w:tbl>
      <w:tblPr>
        <w:tblStyle w:val="Tabellenraster"/>
        <w:tblW w:w="0" w:type="auto"/>
        <w:tblLook w:val="04A0" w:firstRow="1" w:lastRow="0" w:firstColumn="1" w:lastColumn="0" w:noHBand="0" w:noVBand="1"/>
      </w:tblPr>
      <w:tblGrid>
        <w:gridCol w:w="4530"/>
        <w:gridCol w:w="4531"/>
      </w:tblGrid>
      <w:tr w:rsidR="003B3D49" w14:paraId="54F41D85" w14:textId="77777777" w:rsidTr="003B3D49">
        <w:tc>
          <w:tcPr>
            <w:tcW w:w="4530" w:type="dxa"/>
            <w:tcBorders>
              <w:top w:val="nil"/>
              <w:left w:val="nil"/>
              <w:bottom w:val="nil"/>
              <w:right w:val="nil"/>
            </w:tcBorders>
          </w:tcPr>
          <w:p w14:paraId="1164243E" w14:textId="77777777" w:rsidR="003B3D49" w:rsidRPr="007376D7" w:rsidRDefault="003B3D49" w:rsidP="003B3D49">
            <w:pPr>
              <w:spacing w:line="240" w:lineRule="auto"/>
              <w:rPr>
                <w:rFonts w:ascii="Arial" w:hAnsi="Arial" w:cs="Arial"/>
              </w:rPr>
            </w:pPr>
            <w:r w:rsidRPr="007376D7">
              <w:rPr>
                <w:rFonts w:ascii="Arial" w:hAnsi="Arial" w:cs="Arial"/>
              </w:rPr>
              <w:t>Christoph Scheffel</w:t>
            </w:r>
          </w:p>
          <w:p w14:paraId="49CF2960" w14:textId="77777777" w:rsidR="003B3D49" w:rsidRPr="007376D7" w:rsidRDefault="003B3D49" w:rsidP="003B3D49">
            <w:pPr>
              <w:spacing w:line="240" w:lineRule="auto"/>
              <w:rPr>
                <w:rFonts w:ascii="Arial" w:hAnsi="Arial" w:cs="Arial"/>
              </w:rPr>
            </w:pPr>
            <w:r w:rsidRPr="007376D7">
              <w:rPr>
                <w:rFonts w:ascii="Arial" w:hAnsi="Arial" w:cs="Arial"/>
              </w:rPr>
              <w:t>Professur Differentielle und Persönlichkeitspsychologie</w:t>
            </w:r>
            <w:r w:rsidRPr="007376D7">
              <w:rPr>
                <w:rFonts w:ascii="Arial" w:hAnsi="Arial" w:cs="Arial"/>
              </w:rPr>
              <w:tab/>
            </w:r>
          </w:p>
          <w:p w14:paraId="2B733353" w14:textId="77777777" w:rsidR="003B3D49" w:rsidRPr="007376D7" w:rsidRDefault="003B3D49" w:rsidP="003B3D49">
            <w:pPr>
              <w:spacing w:line="240" w:lineRule="auto"/>
              <w:rPr>
                <w:rFonts w:ascii="Arial" w:hAnsi="Arial" w:cs="Arial"/>
              </w:rPr>
            </w:pPr>
            <w:r w:rsidRPr="007376D7">
              <w:rPr>
                <w:rFonts w:ascii="Arial" w:hAnsi="Arial" w:cs="Arial"/>
              </w:rPr>
              <w:t>Fakultät Psychologie</w:t>
            </w:r>
          </w:p>
          <w:p w14:paraId="7D84BCC2" w14:textId="77777777" w:rsidR="003B3D49" w:rsidRPr="007376D7" w:rsidRDefault="003B3D49" w:rsidP="003B3D49">
            <w:pPr>
              <w:spacing w:line="240" w:lineRule="auto"/>
              <w:rPr>
                <w:rFonts w:ascii="Arial" w:hAnsi="Arial" w:cs="Arial"/>
              </w:rPr>
            </w:pPr>
            <w:r w:rsidRPr="007376D7">
              <w:rPr>
                <w:rFonts w:ascii="Arial" w:hAnsi="Arial" w:cs="Arial"/>
              </w:rPr>
              <w:t>TU Dresden</w:t>
            </w:r>
          </w:p>
          <w:p w14:paraId="06A67BD4" w14:textId="4D6373B0" w:rsidR="003B3D49" w:rsidRPr="007376D7" w:rsidRDefault="003B3D49" w:rsidP="003B3D49">
            <w:pPr>
              <w:spacing w:line="240" w:lineRule="auto"/>
              <w:rPr>
                <w:rFonts w:ascii="Arial" w:hAnsi="Arial" w:cs="Arial"/>
              </w:rPr>
            </w:pPr>
            <w:r w:rsidRPr="007376D7">
              <w:rPr>
                <w:rFonts w:ascii="Arial" w:hAnsi="Arial" w:cs="Arial"/>
              </w:rPr>
              <w:t>01062 Dresden</w:t>
            </w:r>
          </w:p>
          <w:p w14:paraId="1BFBF8D2" w14:textId="77777777" w:rsidR="003B3D49" w:rsidRDefault="003B3D49" w:rsidP="003B3D49">
            <w:pPr>
              <w:spacing w:line="240" w:lineRule="auto"/>
              <w:rPr>
                <w:rFonts w:ascii="Arial" w:hAnsi="Arial" w:cs="Arial"/>
              </w:rPr>
            </w:pPr>
            <w:r w:rsidRPr="007376D7">
              <w:rPr>
                <w:rFonts w:ascii="Arial" w:hAnsi="Arial" w:cs="Arial"/>
              </w:rPr>
              <w:lastRenderedPageBreak/>
              <w:t>Besucheradresse:</w:t>
            </w:r>
          </w:p>
          <w:p w14:paraId="13B26D7D" w14:textId="77777777" w:rsidR="003B3D49" w:rsidRDefault="003B3D49" w:rsidP="003B3D49">
            <w:pPr>
              <w:spacing w:line="240" w:lineRule="auto"/>
              <w:contextualSpacing/>
              <w:rPr>
                <w:rFonts w:ascii="Arial" w:hAnsi="Arial" w:cs="Arial"/>
              </w:rPr>
            </w:pPr>
            <w:r w:rsidRPr="007376D7">
              <w:rPr>
                <w:rFonts w:ascii="Arial" w:hAnsi="Arial" w:cs="Arial"/>
              </w:rPr>
              <w:t xml:space="preserve">Raum A437 </w:t>
            </w:r>
          </w:p>
          <w:p w14:paraId="5EB0E579" w14:textId="77777777" w:rsidR="003B3D49" w:rsidRDefault="003B3D49" w:rsidP="003B3D49">
            <w:pPr>
              <w:spacing w:line="240" w:lineRule="auto"/>
              <w:contextualSpacing/>
              <w:rPr>
                <w:rFonts w:ascii="Arial" w:hAnsi="Arial" w:cs="Arial"/>
              </w:rPr>
            </w:pPr>
            <w:r w:rsidRPr="007376D7">
              <w:rPr>
                <w:rFonts w:ascii="Arial" w:hAnsi="Arial" w:cs="Arial"/>
              </w:rPr>
              <w:t>Zellescher Weg 17</w:t>
            </w:r>
          </w:p>
          <w:p w14:paraId="72561122" w14:textId="0EED2E39" w:rsidR="003B3D49" w:rsidRPr="007376D7" w:rsidRDefault="003B3D49" w:rsidP="003B3D49">
            <w:pPr>
              <w:spacing w:line="240" w:lineRule="auto"/>
              <w:rPr>
                <w:rFonts w:ascii="Arial" w:hAnsi="Arial" w:cs="Arial"/>
              </w:rPr>
            </w:pPr>
            <w:r w:rsidRPr="007376D7">
              <w:rPr>
                <w:rFonts w:ascii="Arial" w:hAnsi="Arial" w:cs="Arial"/>
              </w:rPr>
              <w:t>01069 Dresden</w:t>
            </w:r>
          </w:p>
          <w:p w14:paraId="7AF5FA6F" w14:textId="77777777" w:rsidR="003B3D49" w:rsidRPr="007376D7" w:rsidRDefault="003B3D49" w:rsidP="003B3D49">
            <w:pPr>
              <w:spacing w:before="120" w:line="240" w:lineRule="auto"/>
              <w:rPr>
                <w:rFonts w:ascii="Arial" w:hAnsi="Arial" w:cs="Arial"/>
              </w:rPr>
            </w:pPr>
            <w:r w:rsidRPr="007376D7">
              <w:rPr>
                <w:rFonts w:ascii="Arial" w:hAnsi="Arial" w:cs="Arial"/>
              </w:rPr>
              <w:t>Telefon:</w:t>
            </w:r>
            <w:r w:rsidRPr="007376D7">
              <w:rPr>
                <w:rFonts w:ascii="Arial" w:hAnsi="Arial" w:cs="Arial"/>
                <w:color w:val="FF0000"/>
              </w:rPr>
              <w:t xml:space="preserve"> </w:t>
            </w:r>
            <w:r w:rsidRPr="007376D7">
              <w:rPr>
                <w:rFonts w:ascii="Arial" w:hAnsi="Arial" w:cs="Arial"/>
              </w:rPr>
              <w:t>+49 351 463-</w:t>
            </w:r>
            <w:r>
              <w:rPr>
                <w:rFonts w:ascii="Arial" w:hAnsi="Arial" w:cs="Arial"/>
              </w:rPr>
              <w:t>40336</w:t>
            </w:r>
          </w:p>
          <w:p w14:paraId="1ABCE6B0" w14:textId="2BB9C187" w:rsidR="003B3D49" w:rsidRDefault="003B3D49" w:rsidP="003B3D49">
            <w:pPr>
              <w:spacing w:line="240" w:lineRule="auto"/>
              <w:rPr>
                <w:rFonts w:ascii="Arial" w:hAnsi="Arial" w:cs="Arial"/>
              </w:rPr>
            </w:pPr>
            <w:proofErr w:type="spellStart"/>
            <w:r w:rsidRPr="007376D7">
              <w:rPr>
                <w:rFonts w:ascii="Arial" w:hAnsi="Arial" w:cs="Arial"/>
              </w:rPr>
              <w:t>E-mail</w:t>
            </w:r>
            <w:proofErr w:type="spellEnd"/>
            <w:r w:rsidRPr="007376D7">
              <w:rPr>
                <w:rFonts w:ascii="Arial" w:hAnsi="Arial" w:cs="Arial"/>
              </w:rPr>
              <w:t xml:space="preserve">: </w:t>
            </w:r>
            <w:ins w:id="49" w:author="Krahn,Philipp" w:date="2022-01-27T18:36:00Z">
              <w:r w:rsidR="00583F21">
                <w:rPr>
                  <w:rFonts w:ascii="Arial" w:hAnsi="Arial" w:cs="Arial"/>
                </w:rPr>
                <w:fldChar w:fldCharType="begin"/>
              </w:r>
              <w:r w:rsidR="00583F21">
                <w:rPr>
                  <w:rFonts w:ascii="Arial" w:hAnsi="Arial" w:cs="Arial"/>
                </w:rPr>
                <w:instrText xml:space="preserve"> HYPERLINK "mailto:</w:instrText>
              </w:r>
            </w:ins>
            <w:r w:rsidR="00583F21" w:rsidRPr="007376D7">
              <w:rPr>
                <w:rFonts w:ascii="Arial" w:hAnsi="Arial" w:cs="Arial"/>
              </w:rPr>
              <w:instrText>christoph_scheffel@tu-dresden.de</w:instrText>
            </w:r>
            <w:ins w:id="50" w:author="Krahn,Philipp" w:date="2022-01-27T18:36:00Z">
              <w:r w:rsidR="00583F21">
                <w:rPr>
                  <w:rFonts w:ascii="Arial" w:hAnsi="Arial" w:cs="Arial"/>
                </w:rPr>
                <w:instrText xml:space="preserve">" </w:instrText>
              </w:r>
              <w:r w:rsidR="00583F21">
                <w:rPr>
                  <w:rFonts w:ascii="Arial" w:hAnsi="Arial" w:cs="Arial"/>
                </w:rPr>
                <w:fldChar w:fldCharType="separate"/>
              </w:r>
            </w:ins>
            <w:r w:rsidR="00583F21" w:rsidRPr="00E17669">
              <w:rPr>
                <w:rStyle w:val="Hyperlink"/>
                <w:rFonts w:ascii="Arial" w:hAnsi="Arial" w:cs="Arial"/>
              </w:rPr>
              <w:t>christoph_scheffel@tu-dresden.de</w:t>
            </w:r>
            <w:ins w:id="51" w:author="Krahn,Philipp" w:date="2022-01-27T18:36:00Z">
              <w:r w:rsidR="00583F21">
                <w:rPr>
                  <w:rFonts w:ascii="Arial" w:hAnsi="Arial" w:cs="Arial"/>
                </w:rPr>
                <w:fldChar w:fldCharType="end"/>
              </w:r>
            </w:ins>
          </w:p>
        </w:tc>
        <w:tc>
          <w:tcPr>
            <w:tcW w:w="4531" w:type="dxa"/>
            <w:tcBorders>
              <w:top w:val="nil"/>
              <w:left w:val="nil"/>
              <w:bottom w:val="nil"/>
              <w:right w:val="nil"/>
            </w:tcBorders>
          </w:tcPr>
          <w:p w14:paraId="66C6745C" w14:textId="7CBC976F" w:rsidR="003B3D49" w:rsidRPr="00550B7C" w:rsidRDefault="003B3D49" w:rsidP="003B3D49">
            <w:pPr>
              <w:spacing w:line="240" w:lineRule="auto"/>
              <w:rPr>
                <w:rFonts w:ascii="Arial" w:hAnsi="Arial" w:cs="Arial"/>
              </w:rPr>
            </w:pPr>
            <w:r w:rsidRPr="00550B7C">
              <w:rPr>
                <w:rFonts w:ascii="Arial" w:hAnsi="Arial" w:cs="Arial"/>
              </w:rPr>
              <w:lastRenderedPageBreak/>
              <w:t xml:space="preserve">Josephine </w:t>
            </w:r>
            <w:proofErr w:type="spellStart"/>
            <w:r w:rsidRPr="00550B7C">
              <w:rPr>
                <w:rFonts w:ascii="Arial" w:hAnsi="Arial" w:cs="Arial"/>
              </w:rPr>
              <w:t>Zerna</w:t>
            </w:r>
            <w:proofErr w:type="spellEnd"/>
          </w:p>
          <w:p w14:paraId="666ACEE7" w14:textId="77777777" w:rsidR="003B3D49" w:rsidRPr="00550B7C" w:rsidRDefault="003B3D49" w:rsidP="003B3D49">
            <w:pPr>
              <w:spacing w:line="240" w:lineRule="auto"/>
              <w:rPr>
                <w:rFonts w:ascii="Arial" w:hAnsi="Arial" w:cs="Arial"/>
              </w:rPr>
            </w:pPr>
            <w:r w:rsidRPr="00550B7C">
              <w:rPr>
                <w:rFonts w:ascii="Arial" w:hAnsi="Arial" w:cs="Arial"/>
              </w:rPr>
              <w:t>Professur Differentielle und Persönlichkeitspsychologie</w:t>
            </w:r>
            <w:r w:rsidRPr="00550B7C">
              <w:rPr>
                <w:rFonts w:ascii="Arial" w:hAnsi="Arial" w:cs="Arial"/>
              </w:rPr>
              <w:tab/>
            </w:r>
          </w:p>
          <w:p w14:paraId="2A9059D2" w14:textId="77777777" w:rsidR="003B3D49" w:rsidRPr="00550B7C" w:rsidRDefault="003B3D49" w:rsidP="003B3D49">
            <w:pPr>
              <w:spacing w:line="240" w:lineRule="auto"/>
              <w:rPr>
                <w:rFonts w:ascii="Arial" w:hAnsi="Arial" w:cs="Arial"/>
              </w:rPr>
            </w:pPr>
            <w:r w:rsidRPr="00550B7C">
              <w:rPr>
                <w:rFonts w:ascii="Arial" w:hAnsi="Arial" w:cs="Arial"/>
              </w:rPr>
              <w:t>Fakultät Psychologie</w:t>
            </w:r>
          </w:p>
          <w:p w14:paraId="7ED2A853" w14:textId="77777777" w:rsidR="003B3D49" w:rsidRPr="00550B7C" w:rsidRDefault="003B3D49" w:rsidP="003B3D49">
            <w:pPr>
              <w:spacing w:line="240" w:lineRule="auto"/>
              <w:rPr>
                <w:rFonts w:ascii="Arial" w:hAnsi="Arial" w:cs="Arial"/>
              </w:rPr>
            </w:pPr>
            <w:r w:rsidRPr="00550B7C">
              <w:rPr>
                <w:rFonts w:ascii="Arial" w:hAnsi="Arial" w:cs="Arial"/>
              </w:rPr>
              <w:t>TU Dresden</w:t>
            </w:r>
          </w:p>
          <w:p w14:paraId="72906C97" w14:textId="77777777" w:rsidR="003B3D49" w:rsidRPr="00550B7C" w:rsidRDefault="003B3D49" w:rsidP="003B3D49">
            <w:pPr>
              <w:spacing w:line="240" w:lineRule="auto"/>
              <w:rPr>
                <w:rFonts w:ascii="Arial" w:hAnsi="Arial" w:cs="Arial"/>
              </w:rPr>
            </w:pPr>
            <w:r w:rsidRPr="00550B7C">
              <w:rPr>
                <w:rFonts w:ascii="Arial" w:hAnsi="Arial" w:cs="Arial"/>
              </w:rPr>
              <w:t>01062 Dresden</w:t>
            </w:r>
          </w:p>
          <w:p w14:paraId="1C54DE0B" w14:textId="77777777" w:rsidR="003B3D49" w:rsidRPr="00550B7C" w:rsidRDefault="003B3D49" w:rsidP="003B3D49">
            <w:pPr>
              <w:spacing w:line="240" w:lineRule="auto"/>
              <w:rPr>
                <w:rFonts w:ascii="Arial" w:hAnsi="Arial" w:cs="Arial"/>
              </w:rPr>
            </w:pPr>
            <w:r w:rsidRPr="00550B7C">
              <w:rPr>
                <w:rFonts w:ascii="Arial" w:hAnsi="Arial" w:cs="Arial"/>
              </w:rPr>
              <w:lastRenderedPageBreak/>
              <w:t xml:space="preserve">Besucheradresse: </w:t>
            </w:r>
          </w:p>
          <w:p w14:paraId="7F101389" w14:textId="08175803" w:rsidR="003B3D49" w:rsidRPr="00550B7C" w:rsidRDefault="003B3D49" w:rsidP="003B3D49">
            <w:pPr>
              <w:spacing w:line="240" w:lineRule="auto"/>
              <w:contextualSpacing/>
              <w:rPr>
                <w:rFonts w:ascii="Arial" w:hAnsi="Arial" w:cs="Arial"/>
              </w:rPr>
            </w:pPr>
            <w:r w:rsidRPr="00550B7C">
              <w:rPr>
                <w:rFonts w:ascii="Arial" w:hAnsi="Arial" w:cs="Arial"/>
              </w:rPr>
              <w:t>Raum A439</w:t>
            </w:r>
          </w:p>
          <w:p w14:paraId="3AD4185F" w14:textId="77777777" w:rsidR="003B3D49" w:rsidRPr="00550B7C" w:rsidRDefault="003B3D49" w:rsidP="003B3D49">
            <w:pPr>
              <w:spacing w:line="240" w:lineRule="auto"/>
              <w:contextualSpacing/>
              <w:rPr>
                <w:rFonts w:ascii="Arial" w:hAnsi="Arial" w:cs="Arial"/>
              </w:rPr>
            </w:pPr>
            <w:r w:rsidRPr="00550B7C">
              <w:rPr>
                <w:rFonts w:ascii="Arial" w:hAnsi="Arial" w:cs="Arial"/>
              </w:rPr>
              <w:t>Zellescher Weg 17</w:t>
            </w:r>
          </w:p>
          <w:p w14:paraId="4A907800" w14:textId="77E77941" w:rsidR="003B3D49" w:rsidRPr="00550B7C" w:rsidRDefault="003B3D49" w:rsidP="003B3D49">
            <w:pPr>
              <w:spacing w:line="240" w:lineRule="auto"/>
              <w:rPr>
                <w:rFonts w:ascii="Arial" w:hAnsi="Arial" w:cs="Arial"/>
              </w:rPr>
            </w:pPr>
            <w:r w:rsidRPr="00550B7C">
              <w:rPr>
                <w:rFonts w:ascii="Arial" w:hAnsi="Arial" w:cs="Arial"/>
              </w:rPr>
              <w:t>01069 Dresden</w:t>
            </w:r>
          </w:p>
          <w:p w14:paraId="5BEAACCD" w14:textId="452FBD7D" w:rsidR="003B3D49" w:rsidRDefault="003B3D49" w:rsidP="003B3D49">
            <w:pPr>
              <w:rPr>
                <w:rFonts w:ascii="Arial" w:hAnsi="Arial" w:cs="Arial"/>
              </w:rPr>
            </w:pPr>
            <w:proofErr w:type="spellStart"/>
            <w:r w:rsidRPr="00550B7C">
              <w:rPr>
                <w:rFonts w:ascii="Arial" w:hAnsi="Arial" w:cs="Arial"/>
              </w:rPr>
              <w:t>E-mail</w:t>
            </w:r>
            <w:proofErr w:type="spellEnd"/>
            <w:r w:rsidRPr="00550B7C">
              <w:rPr>
                <w:rFonts w:ascii="Arial" w:hAnsi="Arial" w:cs="Arial"/>
              </w:rPr>
              <w:t>: josephine.zerna@tu-dresden.de</w:t>
            </w:r>
          </w:p>
        </w:tc>
      </w:tr>
    </w:tbl>
    <w:p w14:paraId="2F083004" w14:textId="77777777" w:rsidR="007376D7" w:rsidRPr="007376D7" w:rsidRDefault="007376D7" w:rsidP="00724965">
      <w:pPr>
        <w:jc w:val="both"/>
        <w:rPr>
          <w:rFonts w:ascii="Arial" w:hAnsi="Arial" w:cs="Arial"/>
        </w:rPr>
      </w:pPr>
    </w:p>
    <w:p w14:paraId="14660517" w14:textId="77777777" w:rsidR="007376D7" w:rsidRPr="007376D7" w:rsidRDefault="007376D7" w:rsidP="00724965">
      <w:pPr>
        <w:jc w:val="both"/>
        <w:rPr>
          <w:rFonts w:ascii="Arial" w:hAnsi="Arial" w:cs="Arial"/>
        </w:rPr>
      </w:pPr>
      <w:r w:rsidRPr="007376D7">
        <w:rPr>
          <w:rFonts w:ascii="Arial" w:hAnsi="Arial" w:cs="Arial"/>
        </w:rPr>
        <w:t xml:space="preserve">Für weitere Fragen im Zusammenhang mit dieser Studie und zu Ihren Rechten als Studienteilnehmer steht Ihnen Ihre Studienleitung und deren Mitarbeiter gerne zur Verfügung. </w:t>
      </w:r>
    </w:p>
    <w:p w14:paraId="28DE073E" w14:textId="77777777" w:rsidR="007376D7" w:rsidRPr="007376D7" w:rsidRDefault="007376D7" w:rsidP="00724965">
      <w:pPr>
        <w:jc w:val="both"/>
        <w:rPr>
          <w:rFonts w:ascii="Arial" w:hAnsi="Arial" w:cs="Arial"/>
        </w:rPr>
      </w:pPr>
    </w:p>
    <w:p w14:paraId="68C89EBA" w14:textId="31E94B68" w:rsidR="007376D7" w:rsidRPr="007376D7" w:rsidRDefault="007376D7" w:rsidP="00724965">
      <w:pPr>
        <w:jc w:val="both"/>
        <w:rPr>
          <w:rStyle w:val="Fett"/>
          <w:rFonts w:ascii="Arial" w:hAnsi="Arial" w:cs="Arial"/>
        </w:rPr>
      </w:pPr>
      <w:r w:rsidRPr="007376D7">
        <w:rPr>
          <w:rStyle w:val="Fett"/>
          <w:rFonts w:ascii="Arial" w:hAnsi="Arial" w:cs="Arial"/>
        </w:rPr>
        <w:br w:type="page"/>
      </w:r>
      <w:r w:rsidRPr="007376D7">
        <w:rPr>
          <w:rStyle w:val="Fett"/>
          <w:rFonts w:ascii="Arial" w:hAnsi="Arial" w:cs="Arial"/>
        </w:rPr>
        <w:lastRenderedPageBreak/>
        <w:t xml:space="preserve">Einwilligungserklärung zur </w:t>
      </w:r>
      <w:r w:rsidRPr="00147C30">
        <w:rPr>
          <w:rStyle w:val="Fett"/>
          <w:rFonts w:ascii="Arial" w:hAnsi="Arial" w:cs="Arial"/>
        </w:rPr>
        <w:t>Studie „</w:t>
      </w:r>
      <w:r w:rsidR="00232859" w:rsidRPr="00147C30">
        <w:rPr>
          <w:rStyle w:val="Fett"/>
          <w:rFonts w:ascii="Arial" w:hAnsi="Arial" w:cs="Arial"/>
        </w:rPr>
        <w:t>Subjektive Werte kognitiver Aufgaben</w:t>
      </w:r>
      <w:r w:rsidRPr="00147C30">
        <w:rPr>
          <w:rStyle w:val="Fett"/>
          <w:rFonts w:ascii="Arial" w:hAnsi="Arial" w:cs="Arial"/>
        </w:rPr>
        <w:t>“</w:t>
      </w:r>
      <w:r w:rsidR="00232859" w:rsidRPr="00147C30">
        <w:rPr>
          <w:rStyle w:val="Fett"/>
          <w:rFonts w:ascii="Arial" w:hAnsi="Arial" w:cs="Arial"/>
        </w:rPr>
        <w:t xml:space="preserve"> –</w:t>
      </w:r>
      <w:r w:rsidR="00232859">
        <w:rPr>
          <w:rStyle w:val="Fett"/>
          <w:rFonts w:ascii="Arial" w:hAnsi="Arial" w:cs="Arial"/>
        </w:rPr>
        <w:t xml:space="preserve"> </w:t>
      </w:r>
      <w:r w:rsidR="00397BF1">
        <w:rPr>
          <w:rStyle w:val="Fett"/>
          <w:rFonts w:ascii="Arial" w:hAnsi="Arial" w:cs="Arial"/>
        </w:rPr>
        <w:t>Persönlichkeitsfragebögen</w:t>
      </w:r>
    </w:p>
    <w:p w14:paraId="737E312A" w14:textId="77777777" w:rsidR="007376D7" w:rsidRPr="007376D7" w:rsidRDefault="007376D7" w:rsidP="00724965">
      <w:pPr>
        <w:jc w:val="both"/>
        <w:rPr>
          <w:rFonts w:ascii="Arial" w:hAnsi="Arial" w:cs="Arial"/>
        </w:rPr>
      </w:pPr>
      <w:r w:rsidRPr="007376D7">
        <w:rPr>
          <w:rFonts w:ascii="Arial" w:hAnsi="Arial" w:cs="Arial"/>
        </w:rPr>
        <w:t>Persönliche Daten:</w:t>
      </w:r>
    </w:p>
    <w:p w14:paraId="4B31122A" w14:textId="77777777" w:rsidR="007376D7" w:rsidRPr="007376D7" w:rsidRDefault="007376D7" w:rsidP="00724965">
      <w:pPr>
        <w:jc w:val="both"/>
        <w:rPr>
          <w:rFonts w:ascii="Arial" w:hAnsi="Arial" w:cs="Arial"/>
        </w:rPr>
      </w:pPr>
    </w:p>
    <w:p w14:paraId="3492C37A" w14:textId="77777777" w:rsidR="007376D7" w:rsidRPr="007376D7" w:rsidRDefault="007376D7" w:rsidP="00724965">
      <w:pPr>
        <w:jc w:val="both"/>
        <w:rPr>
          <w:rFonts w:ascii="Arial" w:hAnsi="Arial" w:cs="Arial"/>
        </w:rPr>
      </w:pPr>
      <w:r w:rsidRPr="007376D7">
        <w:rPr>
          <w:rFonts w:ascii="Arial" w:hAnsi="Arial" w:cs="Arial"/>
        </w:rPr>
        <w:t>____________________________________________________</w:t>
      </w:r>
    </w:p>
    <w:p w14:paraId="7D620093" w14:textId="77777777" w:rsidR="007376D7" w:rsidRPr="007376D7" w:rsidRDefault="007376D7" w:rsidP="00724965">
      <w:pPr>
        <w:jc w:val="both"/>
        <w:rPr>
          <w:rFonts w:ascii="Arial" w:hAnsi="Arial" w:cs="Arial"/>
        </w:rPr>
      </w:pPr>
      <w:r w:rsidRPr="007376D7">
        <w:rPr>
          <w:rFonts w:ascii="Arial" w:hAnsi="Arial" w:cs="Arial"/>
        </w:rPr>
        <w:t>Name, Vorname</w:t>
      </w:r>
    </w:p>
    <w:p w14:paraId="33BCFEC4" w14:textId="77777777" w:rsidR="007376D7" w:rsidRPr="007376D7" w:rsidRDefault="007376D7" w:rsidP="00724965">
      <w:pPr>
        <w:jc w:val="both"/>
        <w:rPr>
          <w:rFonts w:ascii="Arial" w:hAnsi="Arial" w:cs="Arial"/>
        </w:rPr>
      </w:pPr>
    </w:p>
    <w:p w14:paraId="74866650" w14:textId="77777777" w:rsidR="007376D7" w:rsidRPr="007376D7" w:rsidRDefault="007376D7" w:rsidP="00724965">
      <w:pPr>
        <w:jc w:val="both"/>
        <w:rPr>
          <w:rFonts w:ascii="Arial" w:hAnsi="Arial" w:cs="Arial"/>
          <w:b/>
        </w:rPr>
      </w:pPr>
      <w:r w:rsidRPr="007376D7">
        <w:rPr>
          <w:rFonts w:ascii="Arial" w:hAnsi="Arial" w:cs="Arial"/>
          <w:b/>
        </w:rPr>
        <w:t>Studienteilnahme</w:t>
      </w:r>
    </w:p>
    <w:p w14:paraId="63100558" w14:textId="77777777" w:rsidR="007376D7" w:rsidRPr="007376D7" w:rsidRDefault="007376D7" w:rsidP="00724965">
      <w:pPr>
        <w:jc w:val="both"/>
        <w:rPr>
          <w:rFonts w:ascii="Arial" w:hAnsi="Arial" w:cs="Arial"/>
        </w:rPr>
      </w:pPr>
    </w:p>
    <w:p w14:paraId="78A9EB97" w14:textId="77777777" w:rsidR="007376D7" w:rsidRPr="007376D7" w:rsidRDefault="007376D7" w:rsidP="00724965">
      <w:pPr>
        <w:jc w:val="both"/>
        <w:rPr>
          <w:rFonts w:ascii="Arial" w:hAnsi="Arial" w:cs="Arial"/>
        </w:rPr>
      </w:pPr>
      <w:r w:rsidRPr="007376D7">
        <w:rPr>
          <w:rFonts w:ascii="Arial" w:hAnsi="Arial" w:cs="Arial"/>
        </w:rPr>
        <w:t>Sie wurden von einem Mitarbeiter über diese Studie umfassend aufgeklärt und geben Ihre Einwilligung zur Teilnahme.</w:t>
      </w:r>
    </w:p>
    <w:p w14:paraId="29BFEBE7" w14:textId="77777777" w:rsidR="007376D7" w:rsidRPr="007376D7" w:rsidRDefault="007376D7" w:rsidP="00724965">
      <w:pPr>
        <w:pBdr>
          <w:top w:val="single" w:sz="4" w:space="1" w:color="auto"/>
          <w:left w:val="single" w:sz="4" w:space="0" w:color="auto"/>
          <w:bottom w:val="single" w:sz="4" w:space="1" w:color="auto"/>
          <w:right w:val="single" w:sz="4" w:space="1" w:color="auto"/>
        </w:pBdr>
        <w:jc w:val="both"/>
        <w:rPr>
          <w:rFonts w:ascii="Arial" w:hAnsi="Arial" w:cs="Arial"/>
        </w:rPr>
      </w:pPr>
      <w:r w:rsidRPr="007376D7">
        <w:rPr>
          <w:rFonts w:ascii="Arial" w:hAnsi="Arial" w:cs="Arial"/>
          <w:b/>
        </w:rPr>
        <w:t>Datenschutz</w:t>
      </w:r>
    </w:p>
    <w:p w14:paraId="42C9D40F" w14:textId="42E5E12F" w:rsidR="007376D7" w:rsidRPr="007376D7" w:rsidRDefault="007376D7" w:rsidP="00724965">
      <w:pPr>
        <w:pBdr>
          <w:top w:val="single" w:sz="4" w:space="1" w:color="auto"/>
          <w:left w:val="single" w:sz="4" w:space="0" w:color="auto"/>
          <w:bottom w:val="single" w:sz="4" w:space="1" w:color="auto"/>
          <w:right w:val="single" w:sz="4" w:space="1" w:color="auto"/>
        </w:pBdr>
        <w:jc w:val="both"/>
        <w:rPr>
          <w:rFonts w:ascii="Arial" w:hAnsi="Arial" w:cs="Arial"/>
        </w:rPr>
      </w:pPr>
      <w:r w:rsidRPr="007376D7">
        <w:rPr>
          <w:rFonts w:ascii="Arial" w:hAnsi="Arial" w:cs="Arial"/>
        </w:rPr>
        <w:t>Ich habe die Informationen zum Datenschutz gelesen und verstanden und willige in das Vorgehen</w:t>
      </w:r>
      <w:ins w:id="52" w:author="Krahn,Philipp" w:date="2022-01-27T19:03:00Z">
        <w:r w:rsidR="00341F23">
          <w:rPr>
            <w:rFonts w:ascii="Arial" w:hAnsi="Arial" w:cs="Arial"/>
          </w:rPr>
          <w:t xml:space="preserve"> (insb. in die Verarbeitung meiner personenbezogenen Daten)</w:t>
        </w:r>
      </w:ins>
      <w:r w:rsidRPr="007376D7">
        <w:rPr>
          <w:rFonts w:ascii="Arial" w:hAnsi="Arial" w:cs="Arial"/>
        </w:rPr>
        <w:t xml:space="preserve"> ein. Darüber hinaus willige ich ein, dass ein autorisierter und zur Verschwiegenheit verpflichteter Beauftragter der Ethikkommission an der TU Dresden in meine personenbezogenen Daten Einsicht nimmt, soweit dies für die Überprüfung der ordnungsgemäßen Durchführung der Studie notwendig ist. Für diese Maßnahme entbinde ich die Studienmitarbeiter von ihrer Schweigepflicht.</w:t>
      </w:r>
    </w:p>
    <w:p w14:paraId="53D926CE" w14:textId="77777777" w:rsidR="007376D7" w:rsidRPr="007376D7" w:rsidRDefault="007376D7" w:rsidP="00724965">
      <w:pPr>
        <w:pBdr>
          <w:top w:val="single" w:sz="4" w:space="1" w:color="auto"/>
          <w:left w:val="single" w:sz="4" w:space="0" w:color="auto"/>
          <w:bottom w:val="single" w:sz="4" w:space="1" w:color="auto"/>
          <w:right w:val="single" w:sz="4" w:space="1" w:color="auto"/>
        </w:pBdr>
        <w:jc w:val="both"/>
        <w:rPr>
          <w:rFonts w:ascii="Arial" w:hAnsi="Arial" w:cs="Arial"/>
        </w:rPr>
      </w:pPr>
    </w:p>
    <w:p w14:paraId="4CB28121" w14:textId="77777777" w:rsidR="007376D7" w:rsidRPr="007376D7" w:rsidRDefault="007376D7" w:rsidP="00724965">
      <w:pPr>
        <w:pBdr>
          <w:top w:val="single" w:sz="4" w:space="1" w:color="auto"/>
          <w:left w:val="single" w:sz="4" w:space="0" w:color="auto"/>
          <w:bottom w:val="single" w:sz="4" w:space="1" w:color="auto"/>
          <w:right w:val="single" w:sz="4" w:space="1" w:color="auto"/>
        </w:pBdr>
        <w:jc w:val="both"/>
        <w:rPr>
          <w:rFonts w:ascii="Arial" w:hAnsi="Arial" w:cs="Arial"/>
        </w:rPr>
      </w:pPr>
      <w:r w:rsidRPr="007376D7">
        <w:rPr>
          <w:rFonts w:ascii="Arial" w:hAnsi="Arial" w:cs="Arial"/>
        </w:rPr>
        <w:t>____________________________________________________</w:t>
      </w:r>
      <w:r w:rsidRPr="007376D7">
        <w:rPr>
          <w:rFonts w:ascii="Arial" w:hAnsi="Arial" w:cs="Arial"/>
        </w:rPr>
        <w:tab/>
      </w:r>
    </w:p>
    <w:p w14:paraId="7710B616" w14:textId="77777777" w:rsidR="007376D7" w:rsidRPr="007376D7" w:rsidRDefault="007376D7" w:rsidP="00724965">
      <w:pPr>
        <w:pBdr>
          <w:top w:val="single" w:sz="4" w:space="1" w:color="auto"/>
          <w:left w:val="single" w:sz="4" w:space="0" w:color="auto"/>
          <w:bottom w:val="single" w:sz="4" w:space="1" w:color="auto"/>
          <w:right w:val="single" w:sz="4" w:space="1" w:color="auto"/>
        </w:pBdr>
        <w:jc w:val="both"/>
        <w:rPr>
          <w:rFonts w:ascii="Arial" w:hAnsi="Arial" w:cs="Arial"/>
        </w:rPr>
      </w:pPr>
      <w:r w:rsidRPr="007376D7">
        <w:rPr>
          <w:rFonts w:ascii="Arial" w:hAnsi="Arial" w:cs="Arial"/>
        </w:rPr>
        <w:t>Ort, Datum, Unterschrift der Probandin / des Probanden</w:t>
      </w:r>
    </w:p>
    <w:p w14:paraId="572667CC" w14:textId="77777777" w:rsidR="007376D7" w:rsidRPr="007376D7" w:rsidRDefault="007376D7" w:rsidP="00724965">
      <w:pPr>
        <w:jc w:val="both"/>
        <w:rPr>
          <w:rFonts w:ascii="Arial" w:hAnsi="Arial" w:cs="Arial"/>
        </w:rPr>
      </w:pPr>
    </w:p>
    <w:p w14:paraId="7768D60C" w14:textId="77777777" w:rsidR="007376D7" w:rsidRPr="007376D7" w:rsidRDefault="007376D7" w:rsidP="00724965">
      <w:pPr>
        <w:jc w:val="both"/>
        <w:rPr>
          <w:rFonts w:ascii="Arial" w:hAnsi="Arial" w:cs="Arial"/>
        </w:rPr>
      </w:pPr>
      <w:r w:rsidRPr="007376D7">
        <w:rPr>
          <w:rFonts w:ascii="Arial" w:hAnsi="Arial" w:cs="Arial"/>
        </w:rPr>
        <w:t xml:space="preserve">Herr / </w:t>
      </w:r>
      <w:proofErr w:type="gramStart"/>
      <w:r w:rsidRPr="007376D7">
        <w:rPr>
          <w:rFonts w:ascii="Arial" w:hAnsi="Arial" w:cs="Arial"/>
        </w:rPr>
        <w:t xml:space="preserve">Frau  </w:t>
      </w:r>
      <w:r w:rsidRPr="007376D7">
        <w:rPr>
          <w:rFonts w:ascii="Arial" w:hAnsi="Arial" w:cs="Arial"/>
        </w:rPr>
        <w:tab/>
      </w:r>
      <w:proofErr w:type="gramEnd"/>
      <w:r w:rsidRPr="007376D7">
        <w:rPr>
          <w:rFonts w:ascii="Arial" w:hAnsi="Arial" w:cs="Arial"/>
        </w:rPr>
        <w:t>____________________________________________________</w:t>
      </w:r>
    </w:p>
    <w:p w14:paraId="0BE87B81" w14:textId="77777777" w:rsidR="007376D7" w:rsidRPr="007376D7" w:rsidRDefault="007376D7" w:rsidP="00724965">
      <w:pPr>
        <w:jc w:val="both"/>
        <w:rPr>
          <w:rFonts w:ascii="Arial" w:hAnsi="Arial" w:cs="Arial"/>
        </w:rPr>
      </w:pPr>
      <w:r w:rsidRPr="007376D7">
        <w:rPr>
          <w:rFonts w:ascii="Arial" w:hAnsi="Arial" w:cs="Arial"/>
        </w:rPr>
        <w:tab/>
      </w:r>
      <w:r w:rsidRPr="007376D7">
        <w:rPr>
          <w:rFonts w:ascii="Arial" w:hAnsi="Arial" w:cs="Arial"/>
        </w:rPr>
        <w:tab/>
        <w:t xml:space="preserve">Name des / </w:t>
      </w:r>
      <w:proofErr w:type="gramStart"/>
      <w:r w:rsidRPr="007376D7">
        <w:rPr>
          <w:rFonts w:ascii="Arial" w:hAnsi="Arial" w:cs="Arial"/>
        </w:rPr>
        <w:t>der aufklärenden Mitarbeiters</w:t>
      </w:r>
      <w:proofErr w:type="gramEnd"/>
      <w:r w:rsidRPr="007376D7">
        <w:rPr>
          <w:rFonts w:ascii="Arial" w:hAnsi="Arial" w:cs="Arial"/>
        </w:rPr>
        <w:t xml:space="preserve"> / -in</w:t>
      </w:r>
    </w:p>
    <w:p w14:paraId="70D6C220" w14:textId="77777777" w:rsidR="007376D7" w:rsidRPr="007376D7" w:rsidRDefault="007376D7" w:rsidP="00724965">
      <w:pPr>
        <w:jc w:val="both"/>
        <w:rPr>
          <w:rFonts w:ascii="Arial" w:hAnsi="Arial" w:cs="Arial"/>
        </w:rPr>
      </w:pPr>
      <w:r w:rsidRPr="007376D7">
        <w:rPr>
          <w:rFonts w:ascii="Arial" w:hAnsi="Arial" w:cs="Arial"/>
        </w:rPr>
        <w:t xml:space="preserve">hat mit mir heute ein ausführliches Aufklärungsgespräch über Art, Umfang und Bedeutung dieser Studie geführt. Dabei wurden u.a. Studienziel und Studienlänge sowie studienbedingte Erfordernisse besprochen. Die Probandeninformation sowie ein Exemplar der Einwilligungserklärung habe ich erhalten, gelesen und verstanden. In diesem Zusammenhang bestehende Fragen wurden besprochen und beantwortet. Ich hatte ausreichend Zeit, mich für oder gegen eine Teilnahme an dieser Studie zu entscheiden.   </w:t>
      </w:r>
    </w:p>
    <w:p w14:paraId="79E243A7" w14:textId="77777777" w:rsidR="007376D7" w:rsidRPr="007376D7" w:rsidRDefault="007376D7" w:rsidP="00724965">
      <w:pPr>
        <w:jc w:val="both"/>
        <w:rPr>
          <w:rFonts w:ascii="Arial" w:hAnsi="Arial" w:cs="Arial"/>
        </w:rPr>
      </w:pPr>
      <w:r w:rsidRPr="007376D7">
        <w:rPr>
          <w:rFonts w:ascii="Arial" w:hAnsi="Arial" w:cs="Arial"/>
        </w:rPr>
        <w:t>Sind alle Fragen durch die Aufklärung beantwortet worden?</w:t>
      </w:r>
    </w:p>
    <w:p w14:paraId="784A4B96" w14:textId="77777777" w:rsidR="007376D7" w:rsidRPr="007376D7" w:rsidRDefault="007376D7" w:rsidP="00724965">
      <w:pPr>
        <w:ind w:firstLine="709"/>
        <w:jc w:val="both"/>
        <w:rPr>
          <w:rFonts w:ascii="Arial" w:hAnsi="Arial" w:cs="Arial"/>
        </w:rPr>
      </w:pPr>
      <w:r w:rsidRPr="007376D7">
        <w:rPr>
          <w:rFonts w:ascii="Arial" w:hAnsi="Arial" w:cs="Arial"/>
          <w:b/>
        </w:rPr>
        <w:t>□</w:t>
      </w:r>
      <w:r w:rsidRPr="007376D7">
        <w:rPr>
          <w:rFonts w:ascii="Arial" w:hAnsi="Arial" w:cs="Arial"/>
        </w:rPr>
        <w:t xml:space="preserve"> ja</w:t>
      </w:r>
      <w:r w:rsidRPr="007376D7">
        <w:rPr>
          <w:rFonts w:ascii="Arial" w:hAnsi="Arial" w:cs="Arial"/>
        </w:rPr>
        <w:tab/>
      </w:r>
      <w:r w:rsidRPr="007376D7">
        <w:rPr>
          <w:rFonts w:ascii="Arial" w:hAnsi="Arial" w:cs="Arial"/>
        </w:rPr>
        <w:tab/>
      </w:r>
      <w:r w:rsidRPr="007376D7">
        <w:rPr>
          <w:rFonts w:ascii="Arial" w:hAnsi="Arial" w:cs="Arial"/>
          <w:b/>
        </w:rPr>
        <w:t>□</w:t>
      </w:r>
      <w:r w:rsidRPr="007376D7">
        <w:rPr>
          <w:rFonts w:ascii="Arial" w:hAnsi="Arial" w:cs="Arial"/>
        </w:rPr>
        <w:t xml:space="preserve"> nein</w:t>
      </w:r>
    </w:p>
    <w:p w14:paraId="5542A550" w14:textId="77777777" w:rsidR="007376D7" w:rsidRPr="007376D7" w:rsidRDefault="007376D7" w:rsidP="00724965">
      <w:pPr>
        <w:jc w:val="both"/>
        <w:rPr>
          <w:rFonts w:ascii="Arial" w:hAnsi="Arial" w:cs="Arial"/>
        </w:rPr>
      </w:pPr>
      <w:r w:rsidRPr="007376D7">
        <w:rPr>
          <w:rFonts w:ascii="Arial" w:hAnsi="Arial" w:cs="Arial"/>
        </w:rPr>
        <w:t>Ich willige ein, als Proband an dieser Studie teilzunehmen.</w:t>
      </w:r>
    </w:p>
    <w:p w14:paraId="78CCD696" w14:textId="77777777" w:rsidR="007376D7" w:rsidRPr="007376D7" w:rsidRDefault="007376D7" w:rsidP="00724965">
      <w:pPr>
        <w:jc w:val="both"/>
        <w:rPr>
          <w:rFonts w:ascii="Arial" w:hAnsi="Arial" w:cs="Arial"/>
        </w:rPr>
      </w:pPr>
    </w:p>
    <w:p w14:paraId="6551213D" w14:textId="77777777" w:rsidR="007376D7" w:rsidRPr="007376D7" w:rsidRDefault="007376D7" w:rsidP="00724965">
      <w:pPr>
        <w:jc w:val="both"/>
        <w:rPr>
          <w:rFonts w:ascii="Arial" w:hAnsi="Arial" w:cs="Arial"/>
        </w:rPr>
      </w:pPr>
    </w:p>
    <w:p w14:paraId="74751EF6" w14:textId="77777777" w:rsidR="007376D7" w:rsidRPr="007376D7" w:rsidRDefault="007376D7" w:rsidP="00724965">
      <w:pPr>
        <w:jc w:val="both"/>
        <w:rPr>
          <w:rFonts w:ascii="Arial" w:hAnsi="Arial" w:cs="Arial"/>
        </w:rPr>
      </w:pPr>
      <w:r w:rsidRPr="007376D7">
        <w:rPr>
          <w:rFonts w:ascii="Arial" w:hAnsi="Arial" w:cs="Arial"/>
        </w:rPr>
        <w:t>____________________________________________________</w:t>
      </w:r>
      <w:r w:rsidRPr="007376D7">
        <w:rPr>
          <w:rFonts w:ascii="Arial" w:hAnsi="Arial" w:cs="Arial"/>
        </w:rPr>
        <w:tab/>
      </w:r>
    </w:p>
    <w:p w14:paraId="4C31C298" w14:textId="77777777" w:rsidR="007376D7" w:rsidRPr="007376D7" w:rsidRDefault="007376D7" w:rsidP="00724965">
      <w:pPr>
        <w:jc w:val="both"/>
        <w:rPr>
          <w:rFonts w:ascii="Arial" w:hAnsi="Arial" w:cs="Arial"/>
        </w:rPr>
      </w:pPr>
      <w:r w:rsidRPr="007376D7">
        <w:rPr>
          <w:rFonts w:ascii="Arial" w:hAnsi="Arial" w:cs="Arial"/>
        </w:rPr>
        <w:t>Ort, Datum, Unterschrift der Probandin / des Probanden</w:t>
      </w:r>
    </w:p>
    <w:p w14:paraId="2C032B8B" w14:textId="77777777" w:rsidR="007376D7" w:rsidRPr="007376D7" w:rsidRDefault="007376D7" w:rsidP="00724965">
      <w:pPr>
        <w:rPr>
          <w:rFonts w:ascii="Arial" w:hAnsi="Arial" w:cs="Arial"/>
        </w:rPr>
      </w:pPr>
    </w:p>
    <w:p w14:paraId="10AA43AC" w14:textId="77777777" w:rsidR="007376D7" w:rsidRPr="007376D7" w:rsidRDefault="007376D7" w:rsidP="00724965">
      <w:pPr>
        <w:rPr>
          <w:rFonts w:ascii="Arial" w:hAnsi="Arial" w:cs="Arial"/>
        </w:rPr>
      </w:pPr>
    </w:p>
    <w:p w14:paraId="6EF2DE98" w14:textId="77777777" w:rsidR="007376D7" w:rsidRPr="007376D7" w:rsidRDefault="007376D7" w:rsidP="00724965">
      <w:pPr>
        <w:rPr>
          <w:rFonts w:ascii="Arial" w:hAnsi="Arial" w:cs="Arial"/>
        </w:rPr>
      </w:pPr>
      <w:r w:rsidRPr="007376D7">
        <w:rPr>
          <w:rFonts w:ascii="Arial" w:hAnsi="Arial" w:cs="Arial"/>
        </w:rPr>
        <w:t>____________________________________________________</w:t>
      </w:r>
      <w:r w:rsidRPr="007376D7">
        <w:rPr>
          <w:rFonts w:ascii="Arial" w:hAnsi="Arial" w:cs="Arial"/>
        </w:rPr>
        <w:tab/>
      </w:r>
    </w:p>
    <w:p w14:paraId="76526780" w14:textId="6FBAF844" w:rsidR="00797ABE" w:rsidRDefault="007376D7" w:rsidP="00724965">
      <w:pPr>
        <w:rPr>
          <w:rFonts w:ascii="Arial" w:hAnsi="Arial" w:cs="Arial"/>
        </w:rPr>
      </w:pPr>
      <w:r w:rsidRPr="007376D7">
        <w:rPr>
          <w:rFonts w:ascii="Arial" w:hAnsi="Arial" w:cs="Arial"/>
        </w:rPr>
        <w:lastRenderedPageBreak/>
        <w:t xml:space="preserve">Ort, Datum, Unterschrift des / </w:t>
      </w:r>
      <w:proofErr w:type="gramStart"/>
      <w:r w:rsidRPr="007376D7">
        <w:rPr>
          <w:rFonts w:ascii="Arial" w:hAnsi="Arial" w:cs="Arial"/>
        </w:rPr>
        <w:t>der aufklärenden Mitarbeiters</w:t>
      </w:r>
      <w:proofErr w:type="gramEnd"/>
      <w:r w:rsidRPr="007376D7">
        <w:rPr>
          <w:rFonts w:ascii="Arial" w:hAnsi="Arial" w:cs="Arial"/>
        </w:rPr>
        <w:t xml:space="preserve"> / -in</w:t>
      </w:r>
    </w:p>
    <w:p w14:paraId="14DDCD5F" w14:textId="00BCAFE9" w:rsidR="00232859" w:rsidRPr="007376D7" w:rsidRDefault="00232859" w:rsidP="00232859">
      <w:pPr>
        <w:jc w:val="both"/>
        <w:rPr>
          <w:rStyle w:val="Fett"/>
          <w:rFonts w:ascii="Arial" w:hAnsi="Arial" w:cs="Arial"/>
        </w:rPr>
      </w:pPr>
      <w:r w:rsidRPr="007376D7">
        <w:rPr>
          <w:rStyle w:val="Fett"/>
          <w:rFonts w:ascii="Arial" w:hAnsi="Arial" w:cs="Arial"/>
        </w:rPr>
        <w:t xml:space="preserve">Einwilligungserklärung zur </w:t>
      </w:r>
      <w:r w:rsidRPr="00147C30">
        <w:rPr>
          <w:rStyle w:val="Fett"/>
          <w:rFonts w:ascii="Arial" w:hAnsi="Arial" w:cs="Arial"/>
        </w:rPr>
        <w:t>Studie „Subjektive Werte kognitiver Aufgaben“ –</w:t>
      </w:r>
      <w:r>
        <w:rPr>
          <w:rStyle w:val="Fett"/>
          <w:rFonts w:ascii="Arial" w:hAnsi="Arial" w:cs="Arial"/>
        </w:rPr>
        <w:t xml:space="preserve"> Termin </w:t>
      </w:r>
      <w:r w:rsidR="00397BF1">
        <w:rPr>
          <w:rStyle w:val="Fett"/>
          <w:rFonts w:ascii="Arial" w:hAnsi="Arial" w:cs="Arial"/>
        </w:rPr>
        <w:t>1</w:t>
      </w:r>
    </w:p>
    <w:p w14:paraId="1C1C6FE2" w14:textId="77777777" w:rsidR="00232859" w:rsidRPr="007376D7" w:rsidRDefault="00232859" w:rsidP="00232859">
      <w:pPr>
        <w:jc w:val="both"/>
        <w:rPr>
          <w:rFonts w:ascii="Arial" w:hAnsi="Arial" w:cs="Arial"/>
        </w:rPr>
      </w:pPr>
      <w:r w:rsidRPr="007376D7">
        <w:rPr>
          <w:rFonts w:ascii="Arial" w:hAnsi="Arial" w:cs="Arial"/>
        </w:rPr>
        <w:t>Persönliche Daten:</w:t>
      </w:r>
    </w:p>
    <w:p w14:paraId="09FCF7B0" w14:textId="77777777" w:rsidR="00232859" w:rsidRPr="007376D7" w:rsidRDefault="00232859" w:rsidP="00232859">
      <w:pPr>
        <w:jc w:val="both"/>
        <w:rPr>
          <w:rFonts w:ascii="Arial" w:hAnsi="Arial" w:cs="Arial"/>
        </w:rPr>
      </w:pPr>
    </w:p>
    <w:p w14:paraId="48B6D276" w14:textId="77777777" w:rsidR="00232859" w:rsidRPr="007376D7" w:rsidRDefault="00232859" w:rsidP="00232859">
      <w:pPr>
        <w:jc w:val="both"/>
        <w:rPr>
          <w:rFonts w:ascii="Arial" w:hAnsi="Arial" w:cs="Arial"/>
        </w:rPr>
      </w:pPr>
      <w:r w:rsidRPr="007376D7">
        <w:rPr>
          <w:rFonts w:ascii="Arial" w:hAnsi="Arial" w:cs="Arial"/>
        </w:rPr>
        <w:t>____________________________________________________</w:t>
      </w:r>
    </w:p>
    <w:p w14:paraId="28B4C333" w14:textId="77777777" w:rsidR="00232859" w:rsidRPr="007376D7" w:rsidRDefault="00232859" w:rsidP="00232859">
      <w:pPr>
        <w:jc w:val="both"/>
        <w:rPr>
          <w:rFonts w:ascii="Arial" w:hAnsi="Arial" w:cs="Arial"/>
        </w:rPr>
      </w:pPr>
      <w:r w:rsidRPr="007376D7">
        <w:rPr>
          <w:rFonts w:ascii="Arial" w:hAnsi="Arial" w:cs="Arial"/>
        </w:rPr>
        <w:t>Name, Vorname</w:t>
      </w:r>
    </w:p>
    <w:p w14:paraId="39B13632" w14:textId="77777777" w:rsidR="00232859" w:rsidRPr="007376D7" w:rsidRDefault="00232859" w:rsidP="00232859">
      <w:pPr>
        <w:jc w:val="both"/>
        <w:rPr>
          <w:rFonts w:ascii="Arial" w:hAnsi="Arial" w:cs="Arial"/>
        </w:rPr>
      </w:pPr>
    </w:p>
    <w:p w14:paraId="5E78FE9E" w14:textId="77777777" w:rsidR="00232859" w:rsidRPr="007376D7" w:rsidRDefault="00232859" w:rsidP="00232859">
      <w:pPr>
        <w:jc w:val="both"/>
        <w:rPr>
          <w:rFonts w:ascii="Arial" w:hAnsi="Arial" w:cs="Arial"/>
          <w:b/>
        </w:rPr>
      </w:pPr>
      <w:r w:rsidRPr="007376D7">
        <w:rPr>
          <w:rFonts w:ascii="Arial" w:hAnsi="Arial" w:cs="Arial"/>
          <w:b/>
        </w:rPr>
        <w:t>Studienteilnahme</w:t>
      </w:r>
    </w:p>
    <w:p w14:paraId="62CCE729" w14:textId="77777777" w:rsidR="00232859" w:rsidRPr="007376D7" w:rsidRDefault="00232859" w:rsidP="00232859">
      <w:pPr>
        <w:jc w:val="both"/>
        <w:rPr>
          <w:rFonts w:ascii="Arial" w:hAnsi="Arial" w:cs="Arial"/>
        </w:rPr>
      </w:pPr>
    </w:p>
    <w:p w14:paraId="69CD0215" w14:textId="77777777" w:rsidR="00232859" w:rsidRPr="007376D7" w:rsidRDefault="00232859" w:rsidP="00232859">
      <w:pPr>
        <w:jc w:val="both"/>
        <w:rPr>
          <w:rFonts w:ascii="Arial" w:hAnsi="Arial" w:cs="Arial"/>
        </w:rPr>
      </w:pPr>
      <w:r w:rsidRPr="007376D7">
        <w:rPr>
          <w:rFonts w:ascii="Arial" w:hAnsi="Arial" w:cs="Arial"/>
        </w:rPr>
        <w:t>Sie wurden von einem Mitarbeiter über diese Studie umfassend aufgeklärt und geben Ihre Einwilligung zur Teilnahme.</w:t>
      </w:r>
    </w:p>
    <w:p w14:paraId="78D5D8EF" w14:textId="77777777" w:rsidR="00232859" w:rsidRPr="007376D7" w:rsidRDefault="00232859" w:rsidP="00232859">
      <w:pPr>
        <w:pBdr>
          <w:top w:val="single" w:sz="4" w:space="1" w:color="auto"/>
          <w:left w:val="single" w:sz="4" w:space="0" w:color="auto"/>
          <w:bottom w:val="single" w:sz="4" w:space="1" w:color="auto"/>
          <w:right w:val="single" w:sz="4" w:space="1" w:color="auto"/>
        </w:pBdr>
        <w:jc w:val="both"/>
        <w:rPr>
          <w:rFonts w:ascii="Arial" w:hAnsi="Arial" w:cs="Arial"/>
        </w:rPr>
      </w:pPr>
      <w:r w:rsidRPr="007376D7">
        <w:rPr>
          <w:rFonts w:ascii="Arial" w:hAnsi="Arial" w:cs="Arial"/>
          <w:b/>
        </w:rPr>
        <w:t>Datenschutz</w:t>
      </w:r>
    </w:p>
    <w:p w14:paraId="3EF04BF3" w14:textId="5E017B0C" w:rsidR="00232859" w:rsidRPr="007376D7" w:rsidRDefault="00232859" w:rsidP="00232859">
      <w:pPr>
        <w:pBdr>
          <w:top w:val="single" w:sz="4" w:space="1" w:color="auto"/>
          <w:left w:val="single" w:sz="4" w:space="0" w:color="auto"/>
          <w:bottom w:val="single" w:sz="4" w:space="1" w:color="auto"/>
          <w:right w:val="single" w:sz="4" w:space="1" w:color="auto"/>
        </w:pBdr>
        <w:jc w:val="both"/>
        <w:rPr>
          <w:rFonts w:ascii="Arial" w:hAnsi="Arial" w:cs="Arial"/>
        </w:rPr>
      </w:pPr>
      <w:r w:rsidRPr="007376D7">
        <w:rPr>
          <w:rFonts w:ascii="Arial" w:hAnsi="Arial" w:cs="Arial"/>
        </w:rPr>
        <w:t xml:space="preserve">Ich habe die Informationen zum Datenschutz gelesen und verstanden und willige in das Vorgehen </w:t>
      </w:r>
      <w:ins w:id="53" w:author="Krahn,Philipp" w:date="2022-01-27T19:04:00Z">
        <w:r w:rsidR="00341F23">
          <w:rPr>
            <w:rFonts w:ascii="Arial" w:hAnsi="Arial" w:cs="Arial"/>
          </w:rPr>
          <w:t>(insb. in die Verarbeitung meiner personenbezogenen Daten)</w:t>
        </w:r>
        <w:r w:rsidR="00341F23" w:rsidRPr="007376D7">
          <w:rPr>
            <w:rFonts w:ascii="Arial" w:hAnsi="Arial" w:cs="Arial"/>
          </w:rPr>
          <w:t xml:space="preserve"> </w:t>
        </w:r>
      </w:ins>
      <w:r w:rsidRPr="007376D7">
        <w:rPr>
          <w:rFonts w:ascii="Arial" w:hAnsi="Arial" w:cs="Arial"/>
        </w:rPr>
        <w:t>ein. Darüber hinaus willige ich ein, dass ein autorisierter und zur Verschwiegenheit verpflichteter Beauftragter der Ethikkommission an der TU Dresden in meine personenbezogenen Daten Einsicht nimmt, soweit dies für die Überprüfung der ordnungsgemäßen Durchführung der Studie notwendig ist. Für diese Maßnahme entbinde ich die Studienmitarbeiter von ihrer Schweigepflicht.</w:t>
      </w:r>
    </w:p>
    <w:p w14:paraId="239E7E53" w14:textId="77777777" w:rsidR="00232859" w:rsidRPr="007376D7" w:rsidRDefault="00232859" w:rsidP="00232859">
      <w:pPr>
        <w:pBdr>
          <w:top w:val="single" w:sz="4" w:space="1" w:color="auto"/>
          <w:left w:val="single" w:sz="4" w:space="0" w:color="auto"/>
          <w:bottom w:val="single" w:sz="4" w:space="1" w:color="auto"/>
          <w:right w:val="single" w:sz="4" w:space="1" w:color="auto"/>
        </w:pBdr>
        <w:jc w:val="both"/>
        <w:rPr>
          <w:rFonts w:ascii="Arial" w:hAnsi="Arial" w:cs="Arial"/>
        </w:rPr>
      </w:pPr>
    </w:p>
    <w:p w14:paraId="1260EFDA" w14:textId="77777777" w:rsidR="00232859" w:rsidRPr="007376D7" w:rsidRDefault="00232859" w:rsidP="00232859">
      <w:pPr>
        <w:pBdr>
          <w:top w:val="single" w:sz="4" w:space="1" w:color="auto"/>
          <w:left w:val="single" w:sz="4" w:space="0" w:color="auto"/>
          <w:bottom w:val="single" w:sz="4" w:space="1" w:color="auto"/>
          <w:right w:val="single" w:sz="4" w:space="1" w:color="auto"/>
        </w:pBdr>
        <w:jc w:val="both"/>
        <w:rPr>
          <w:rFonts w:ascii="Arial" w:hAnsi="Arial" w:cs="Arial"/>
        </w:rPr>
      </w:pPr>
      <w:r w:rsidRPr="007376D7">
        <w:rPr>
          <w:rFonts w:ascii="Arial" w:hAnsi="Arial" w:cs="Arial"/>
        </w:rPr>
        <w:t>____________________________________________________</w:t>
      </w:r>
      <w:r w:rsidRPr="007376D7">
        <w:rPr>
          <w:rFonts w:ascii="Arial" w:hAnsi="Arial" w:cs="Arial"/>
        </w:rPr>
        <w:tab/>
      </w:r>
    </w:p>
    <w:p w14:paraId="2BDE2C6D" w14:textId="77777777" w:rsidR="00232859" w:rsidRPr="007376D7" w:rsidRDefault="00232859" w:rsidP="00232859">
      <w:pPr>
        <w:pBdr>
          <w:top w:val="single" w:sz="4" w:space="1" w:color="auto"/>
          <w:left w:val="single" w:sz="4" w:space="0" w:color="auto"/>
          <w:bottom w:val="single" w:sz="4" w:space="1" w:color="auto"/>
          <w:right w:val="single" w:sz="4" w:space="1" w:color="auto"/>
        </w:pBdr>
        <w:jc w:val="both"/>
        <w:rPr>
          <w:rFonts w:ascii="Arial" w:hAnsi="Arial" w:cs="Arial"/>
        </w:rPr>
      </w:pPr>
      <w:r w:rsidRPr="007376D7">
        <w:rPr>
          <w:rFonts w:ascii="Arial" w:hAnsi="Arial" w:cs="Arial"/>
        </w:rPr>
        <w:t>Ort, Datum, Unterschrift der Probandin / des Probanden</w:t>
      </w:r>
    </w:p>
    <w:p w14:paraId="055B2E37" w14:textId="77777777" w:rsidR="00232859" w:rsidRPr="007376D7" w:rsidRDefault="00232859" w:rsidP="00232859">
      <w:pPr>
        <w:jc w:val="both"/>
        <w:rPr>
          <w:rFonts w:ascii="Arial" w:hAnsi="Arial" w:cs="Arial"/>
        </w:rPr>
      </w:pPr>
    </w:p>
    <w:p w14:paraId="16089494" w14:textId="77777777" w:rsidR="00232859" w:rsidRPr="007376D7" w:rsidRDefault="00232859" w:rsidP="00232859">
      <w:pPr>
        <w:jc w:val="both"/>
        <w:rPr>
          <w:rFonts w:ascii="Arial" w:hAnsi="Arial" w:cs="Arial"/>
        </w:rPr>
      </w:pPr>
      <w:r w:rsidRPr="007376D7">
        <w:rPr>
          <w:rFonts w:ascii="Arial" w:hAnsi="Arial" w:cs="Arial"/>
        </w:rPr>
        <w:t xml:space="preserve">Herr / </w:t>
      </w:r>
      <w:proofErr w:type="gramStart"/>
      <w:r w:rsidRPr="007376D7">
        <w:rPr>
          <w:rFonts w:ascii="Arial" w:hAnsi="Arial" w:cs="Arial"/>
        </w:rPr>
        <w:t xml:space="preserve">Frau  </w:t>
      </w:r>
      <w:r w:rsidRPr="007376D7">
        <w:rPr>
          <w:rFonts w:ascii="Arial" w:hAnsi="Arial" w:cs="Arial"/>
        </w:rPr>
        <w:tab/>
      </w:r>
      <w:proofErr w:type="gramEnd"/>
      <w:r w:rsidRPr="007376D7">
        <w:rPr>
          <w:rFonts w:ascii="Arial" w:hAnsi="Arial" w:cs="Arial"/>
        </w:rPr>
        <w:t>____________________________________________________</w:t>
      </w:r>
    </w:p>
    <w:p w14:paraId="6238A5C4" w14:textId="77777777" w:rsidR="00232859" w:rsidRPr="007376D7" w:rsidRDefault="00232859" w:rsidP="00232859">
      <w:pPr>
        <w:jc w:val="both"/>
        <w:rPr>
          <w:rFonts w:ascii="Arial" w:hAnsi="Arial" w:cs="Arial"/>
        </w:rPr>
      </w:pPr>
      <w:r w:rsidRPr="007376D7">
        <w:rPr>
          <w:rFonts w:ascii="Arial" w:hAnsi="Arial" w:cs="Arial"/>
        </w:rPr>
        <w:tab/>
      </w:r>
      <w:r w:rsidRPr="007376D7">
        <w:rPr>
          <w:rFonts w:ascii="Arial" w:hAnsi="Arial" w:cs="Arial"/>
        </w:rPr>
        <w:tab/>
        <w:t xml:space="preserve">Name des / </w:t>
      </w:r>
      <w:proofErr w:type="gramStart"/>
      <w:r w:rsidRPr="007376D7">
        <w:rPr>
          <w:rFonts w:ascii="Arial" w:hAnsi="Arial" w:cs="Arial"/>
        </w:rPr>
        <w:t>der aufklärenden Mitarbeiters</w:t>
      </w:r>
      <w:proofErr w:type="gramEnd"/>
      <w:r w:rsidRPr="007376D7">
        <w:rPr>
          <w:rFonts w:ascii="Arial" w:hAnsi="Arial" w:cs="Arial"/>
        </w:rPr>
        <w:t xml:space="preserve"> / -in</w:t>
      </w:r>
    </w:p>
    <w:p w14:paraId="323C2C4B" w14:textId="77777777" w:rsidR="00232859" w:rsidRPr="007376D7" w:rsidRDefault="00232859" w:rsidP="00232859">
      <w:pPr>
        <w:jc w:val="both"/>
        <w:rPr>
          <w:rFonts w:ascii="Arial" w:hAnsi="Arial" w:cs="Arial"/>
        </w:rPr>
      </w:pPr>
      <w:r w:rsidRPr="007376D7">
        <w:rPr>
          <w:rFonts w:ascii="Arial" w:hAnsi="Arial" w:cs="Arial"/>
        </w:rPr>
        <w:t xml:space="preserve">hat mit mir heute ein ausführliches Aufklärungsgespräch über Art, Umfang und Bedeutung dieser Studie geführt. Dabei wurden u.a. Studienziel und Studienlänge sowie studienbedingte Erfordernisse besprochen. Die Probandeninformation sowie ein Exemplar der Einwilligungserklärung habe ich erhalten, gelesen und verstanden. In diesem Zusammenhang bestehende Fragen wurden besprochen und beantwortet. Ich hatte ausreichend Zeit, mich für oder gegen eine Teilnahme an dieser Studie zu entscheiden.   </w:t>
      </w:r>
    </w:p>
    <w:p w14:paraId="497BF5CA" w14:textId="77777777" w:rsidR="00232859" w:rsidRPr="007376D7" w:rsidRDefault="00232859" w:rsidP="00232859">
      <w:pPr>
        <w:jc w:val="both"/>
        <w:rPr>
          <w:rFonts w:ascii="Arial" w:hAnsi="Arial" w:cs="Arial"/>
        </w:rPr>
      </w:pPr>
      <w:r w:rsidRPr="007376D7">
        <w:rPr>
          <w:rFonts w:ascii="Arial" w:hAnsi="Arial" w:cs="Arial"/>
        </w:rPr>
        <w:t>Sind alle Fragen durch die Aufklärung beantwortet worden?</w:t>
      </w:r>
    </w:p>
    <w:p w14:paraId="3391173B" w14:textId="77777777" w:rsidR="00232859" w:rsidRPr="007376D7" w:rsidRDefault="00232859" w:rsidP="00232859">
      <w:pPr>
        <w:ind w:firstLine="709"/>
        <w:jc w:val="both"/>
        <w:rPr>
          <w:rFonts w:ascii="Arial" w:hAnsi="Arial" w:cs="Arial"/>
        </w:rPr>
      </w:pPr>
      <w:r w:rsidRPr="007376D7">
        <w:rPr>
          <w:rFonts w:ascii="Arial" w:hAnsi="Arial" w:cs="Arial"/>
          <w:b/>
        </w:rPr>
        <w:t>□</w:t>
      </w:r>
      <w:r w:rsidRPr="007376D7">
        <w:rPr>
          <w:rFonts w:ascii="Arial" w:hAnsi="Arial" w:cs="Arial"/>
        </w:rPr>
        <w:t xml:space="preserve"> ja</w:t>
      </w:r>
      <w:r w:rsidRPr="007376D7">
        <w:rPr>
          <w:rFonts w:ascii="Arial" w:hAnsi="Arial" w:cs="Arial"/>
        </w:rPr>
        <w:tab/>
      </w:r>
      <w:r w:rsidRPr="007376D7">
        <w:rPr>
          <w:rFonts w:ascii="Arial" w:hAnsi="Arial" w:cs="Arial"/>
        </w:rPr>
        <w:tab/>
      </w:r>
      <w:r w:rsidRPr="007376D7">
        <w:rPr>
          <w:rFonts w:ascii="Arial" w:hAnsi="Arial" w:cs="Arial"/>
          <w:b/>
        </w:rPr>
        <w:t>□</w:t>
      </w:r>
      <w:r w:rsidRPr="007376D7">
        <w:rPr>
          <w:rFonts w:ascii="Arial" w:hAnsi="Arial" w:cs="Arial"/>
        </w:rPr>
        <w:t xml:space="preserve"> nein</w:t>
      </w:r>
    </w:p>
    <w:p w14:paraId="60350BE5" w14:textId="77777777" w:rsidR="00232859" w:rsidRPr="007376D7" w:rsidRDefault="00232859" w:rsidP="00232859">
      <w:pPr>
        <w:jc w:val="both"/>
        <w:rPr>
          <w:rFonts w:ascii="Arial" w:hAnsi="Arial" w:cs="Arial"/>
        </w:rPr>
      </w:pPr>
      <w:r w:rsidRPr="007376D7">
        <w:rPr>
          <w:rFonts w:ascii="Arial" w:hAnsi="Arial" w:cs="Arial"/>
        </w:rPr>
        <w:t>Ich willige ein, als Proband an dieser Studie teilzunehmen.</w:t>
      </w:r>
    </w:p>
    <w:p w14:paraId="6E164BBF" w14:textId="77777777" w:rsidR="00232859" w:rsidRPr="007376D7" w:rsidRDefault="00232859" w:rsidP="00232859">
      <w:pPr>
        <w:jc w:val="both"/>
        <w:rPr>
          <w:rFonts w:ascii="Arial" w:hAnsi="Arial" w:cs="Arial"/>
        </w:rPr>
      </w:pPr>
    </w:p>
    <w:p w14:paraId="6864CC61" w14:textId="77777777" w:rsidR="00232859" w:rsidRPr="007376D7" w:rsidRDefault="00232859" w:rsidP="00232859">
      <w:pPr>
        <w:jc w:val="both"/>
        <w:rPr>
          <w:rFonts w:ascii="Arial" w:hAnsi="Arial" w:cs="Arial"/>
        </w:rPr>
      </w:pPr>
    </w:p>
    <w:p w14:paraId="7E0197F3" w14:textId="77777777" w:rsidR="00232859" w:rsidRPr="007376D7" w:rsidRDefault="00232859" w:rsidP="00232859">
      <w:pPr>
        <w:jc w:val="both"/>
        <w:rPr>
          <w:rFonts w:ascii="Arial" w:hAnsi="Arial" w:cs="Arial"/>
        </w:rPr>
      </w:pPr>
      <w:r w:rsidRPr="007376D7">
        <w:rPr>
          <w:rFonts w:ascii="Arial" w:hAnsi="Arial" w:cs="Arial"/>
        </w:rPr>
        <w:t>____________________________________________________</w:t>
      </w:r>
      <w:r w:rsidRPr="007376D7">
        <w:rPr>
          <w:rFonts w:ascii="Arial" w:hAnsi="Arial" w:cs="Arial"/>
        </w:rPr>
        <w:tab/>
      </w:r>
    </w:p>
    <w:p w14:paraId="1E2F4901" w14:textId="77777777" w:rsidR="00232859" w:rsidRPr="007376D7" w:rsidRDefault="00232859" w:rsidP="00232859">
      <w:pPr>
        <w:jc w:val="both"/>
        <w:rPr>
          <w:rFonts w:ascii="Arial" w:hAnsi="Arial" w:cs="Arial"/>
        </w:rPr>
      </w:pPr>
      <w:r w:rsidRPr="007376D7">
        <w:rPr>
          <w:rFonts w:ascii="Arial" w:hAnsi="Arial" w:cs="Arial"/>
        </w:rPr>
        <w:t>Ort, Datum, Unterschrift der Probandin / des Probanden</w:t>
      </w:r>
    </w:p>
    <w:p w14:paraId="17106B6E" w14:textId="77777777" w:rsidR="00232859" w:rsidRPr="007376D7" w:rsidRDefault="00232859" w:rsidP="00232859">
      <w:pPr>
        <w:rPr>
          <w:rFonts w:ascii="Arial" w:hAnsi="Arial" w:cs="Arial"/>
        </w:rPr>
      </w:pPr>
    </w:p>
    <w:p w14:paraId="6BF61A0C" w14:textId="77777777" w:rsidR="00232859" w:rsidRPr="007376D7" w:rsidRDefault="00232859" w:rsidP="00232859">
      <w:pPr>
        <w:rPr>
          <w:rFonts w:ascii="Arial" w:hAnsi="Arial" w:cs="Arial"/>
        </w:rPr>
      </w:pPr>
    </w:p>
    <w:p w14:paraId="5B523C50" w14:textId="77777777" w:rsidR="00232859" w:rsidRPr="007376D7" w:rsidRDefault="00232859" w:rsidP="00232859">
      <w:pPr>
        <w:rPr>
          <w:rFonts w:ascii="Arial" w:hAnsi="Arial" w:cs="Arial"/>
        </w:rPr>
      </w:pPr>
      <w:r w:rsidRPr="007376D7">
        <w:rPr>
          <w:rFonts w:ascii="Arial" w:hAnsi="Arial" w:cs="Arial"/>
        </w:rPr>
        <w:t>____________________________________________________</w:t>
      </w:r>
      <w:r w:rsidRPr="007376D7">
        <w:rPr>
          <w:rFonts w:ascii="Arial" w:hAnsi="Arial" w:cs="Arial"/>
        </w:rPr>
        <w:tab/>
      </w:r>
    </w:p>
    <w:p w14:paraId="72D32BFB" w14:textId="488E6340" w:rsidR="00232859" w:rsidRDefault="00232859" w:rsidP="00724965">
      <w:pPr>
        <w:rPr>
          <w:rFonts w:ascii="Arial" w:hAnsi="Arial" w:cs="Arial"/>
        </w:rPr>
      </w:pPr>
      <w:r w:rsidRPr="007376D7">
        <w:rPr>
          <w:rFonts w:ascii="Arial" w:hAnsi="Arial" w:cs="Arial"/>
        </w:rPr>
        <w:lastRenderedPageBreak/>
        <w:t xml:space="preserve">Ort, Datum, Unterschrift des / </w:t>
      </w:r>
      <w:proofErr w:type="gramStart"/>
      <w:r w:rsidRPr="007376D7">
        <w:rPr>
          <w:rFonts w:ascii="Arial" w:hAnsi="Arial" w:cs="Arial"/>
        </w:rPr>
        <w:t>der aufklärenden Mitarbeiters</w:t>
      </w:r>
      <w:proofErr w:type="gramEnd"/>
      <w:r w:rsidRPr="007376D7">
        <w:rPr>
          <w:rFonts w:ascii="Arial" w:hAnsi="Arial" w:cs="Arial"/>
        </w:rPr>
        <w:t xml:space="preserve"> / -in</w:t>
      </w:r>
    </w:p>
    <w:p w14:paraId="32B43FA2" w14:textId="77777777" w:rsidR="00397BF1" w:rsidRPr="007376D7" w:rsidRDefault="00397BF1" w:rsidP="00397BF1">
      <w:pPr>
        <w:jc w:val="both"/>
        <w:rPr>
          <w:rStyle w:val="Fett"/>
          <w:rFonts w:ascii="Arial" w:hAnsi="Arial" w:cs="Arial"/>
        </w:rPr>
      </w:pPr>
      <w:r w:rsidRPr="007376D7">
        <w:rPr>
          <w:rStyle w:val="Fett"/>
          <w:rFonts w:ascii="Arial" w:hAnsi="Arial" w:cs="Arial"/>
        </w:rPr>
        <w:t xml:space="preserve">Einwilligungserklärung zur </w:t>
      </w:r>
      <w:r w:rsidRPr="00147C30">
        <w:rPr>
          <w:rStyle w:val="Fett"/>
          <w:rFonts w:ascii="Arial" w:hAnsi="Arial" w:cs="Arial"/>
        </w:rPr>
        <w:t>Studie „Subjektive Werte kognitiver Aufgaben“ –</w:t>
      </w:r>
      <w:r>
        <w:rPr>
          <w:rStyle w:val="Fett"/>
          <w:rFonts w:ascii="Arial" w:hAnsi="Arial" w:cs="Arial"/>
        </w:rPr>
        <w:t xml:space="preserve"> Termin 2</w:t>
      </w:r>
    </w:p>
    <w:p w14:paraId="47F9F4EE" w14:textId="77777777" w:rsidR="00397BF1" w:rsidRPr="007376D7" w:rsidRDefault="00397BF1" w:rsidP="00397BF1">
      <w:pPr>
        <w:jc w:val="both"/>
        <w:rPr>
          <w:rFonts w:ascii="Arial" w:hAnsi="Arial" w:cs="Arial"/>
        </w:rPr>
      </w:pPr>
      <w:r w:rsidRPr="007376D7">
        <w:rPr>
          <w:rFonts w:ascii="Arial" w:hAnsi="Arial" w:cs="Arial"/>
        </w:rPr>
        <w:t>Persönliche Daten:</w:t>
      </w:r>
    </w:p>
    <w:p w14:paraId="5B362873" w14:textId="77777777" w:rsidR="00397BF1" w:rsidRPr="007376D7" w:rsidRDefault="00397BF1" w:rsidP="00397BF1">
      <w:pPr>
        <w:jc w:val="both"/>
        <w:rPr>
          <w:rFonts w:ascii="Arial" w:hAnsi="Arial" w:cs="Arial"/>
        </w:rPr>
      </w:pPr>
    </w:p>
    <w:p w14:paraId="47BAA363" w14:textId="77777777" w:rsidR="00397BF1" w:rsidRPr="007376D7" w:rsidRDefault="00397BF1" w:rsidP="00397BF1">
      <w:pPr>
        <w:jc w:val="both"/>
        <w:rPr>
          <w:rFonts w:ascii="Arial" w:hAnsi="Arial" w:cs="Arial"/>
        </w:rPr>
      </w:pPr>
      <w:r w:rsidRPr="007376D7">
        <w:rPr>
          <w:rFonts w:ascii="Arial" w:hAnsi="Arial" w:cs="Arial"/>
        </w:rPr>
        <w:t>____________________________________________________</w:t>
      </w:r>
    </w:p>
    <w:p w14:paraId="5E1ADE1C" w14:textId="77777777" w:rsidR="00397BF1" w:rsidRPr="007376D7" w:rsidRDefault="00397BF1" w:rsidP="00397BF1">
      <w:pPr>
        <w:jc w:val="both"/>
        <w:rPr>
          <w:rFonts w:ascii="Arial" w:hAnsi="Arial" w:cs="Arial"/>
        </w:rPr>
      </w:pPr>
      <w:r w:rsidRPr="007376D7">
        <w:rPr>
          <w:rFonts w:ascii="Arial" w:hAnsi="Arial" w:cs="Arial"/>
        </w:rPr>
        <w:t>Name, Vorname</w:t>
      </w:r>
    </w:p>
    <w:p w14:paraId="47C7CD82" w14:textId="77777777" w:rsidR="00397BF1" w:rsidRPr="007376D7" w:rsidRDefault="00397BF1" w:rsidP="00397BF1">
      <w:pPr>
        <w:jc w:val="both"/>
        <w:rPr>
          <w:rFonts w:ascii="Arial" w:hAnsi="Arial" w:cs="Arial"/>
        </w:rPr>
      </w:pPr>
    </w:p>
    <w:p w14:paraId="5723DF4C" w14:textId="77777777" w:rsidR="00397BF1" w:rsidRPr="007376D7" w:rsidRDefault="00397BF1" w:rsidP="00397BF1">
      <w:pPr>
        <w:jc w:val="both"/>
        <w:rPr>
          <w:rFonts w:ascii="Arial" w:hAnsi="Arial" w:cs="Arial"/>
          <w:b/>
        </w:rPr>
      </w:pPr>
      <w:r w:rsidRPr="007376D7">
        <w:rPr>
          <w:rFonts w:ascii="Arial" w:hAnsi="Arial" w:cs="Arial"/>
          <w:b/>
        </w:rPr>
        <w:t>Studienteilnahme</w:t>
      </w:r>
    </w:p>
    <w:p w14:paraId="163A561B" w14:textId="77777777" w:rsidR="00397BF1" w:rsidRPr="007376D7" w:rsidRDefault="00397BF1" w:rsidP="00397BF1">
      <w:pPr>
        <w:jc w:val="both"/>
        <w:rPr>
          <w:rFonts w:ascii="Arial" w:hAnsi="Arial" w:cs="Arial"/>
        </w:rPr>
      </w:pPr>
    </w:p>
    <w:p w14:paraId="57060813" w14:textId="77777777" w:rsidR="00397BF1" w:rsidRPr="007376D7" w:rsidRDefault="00397BF1" w:rsidP="00397BF1">
      <w:pPr>
        <w:jc w:val="both"/>
        <w:rPr>
          <w:rFonts w:ascii="Arial" w:hAnsi="Arial" w:cs="Arial"/>
        </w:rPr>
      </w:pPr>
      <w:r w:rsidRPr="007376D7">
        <w:rPr>
          <w:rFonts w:ascii="Arial" w:hAnsi="Arial" w:cs="Arial"/>
        </w:rPr>
        <w:t>Sie wurden von einem Mitarbeiter über diese Studie umfassend aufgeklärt und geben Ihre Einwilligung zur Teilnahme.</w:t>
      </w:r>
    </w:p>
    <w:p w14:paraId="1D709892" w14:textId="77777777" w:rsidR="00397BF1" w:rsidRPr="007376D7" w:rsidRDefault="00397BF1" w:rsidP="00397BF1">
      <w:pPr>
        <w:pBdr>
          <w:top w:val="single" w:sz="4" w:space="1" w:color="auto"/>
          <w:left w:val="single" w:sz="4" w:space="0" w:color="auto"/>
          <w:bottom w:val="single" w:sz="4" w:space="1" w:color="auto"/>
          <w:right w:val="single" w:sz="4" w:space="1" w:color="auto"/>
        </w:pBdr>
        <w:jc w:val="both"/>
        <w:rPr>
          <w:rFonts w:ascii="Arial" w:hAnsi="Arial" w:cs="Arial"/>
        </w:rPr>
      </w:pPr>
      <w:r w:rsidRPr="007376D7">
        <w:rPr>
          <w:rFonts w:ascii="Arial" w:hAnsi="Arial" w:cs="Arial"/>
          <w:b/>
        </w:rPr>
        <w:t>Datenschutz</w:t>
      </w:r>
    </w:p>
    <w:p w14:paraId="0399E073" w14:textId="499EC8BC" w:rsidR="00397BF1" w:rsidRPr="007376D7" w:rsidRDefault="00397BF1" w:rsidP="00397BF1">
      <w:pPr>
        <w:pBdr>
          <w:top w:val="single" w:sz="4" w:space="1" w:color="auto"/>
          <w:left w:val="single" w:sz="4" w:space="0" w:color="auto"/>
          <w:bottom w:val="single" w:sz="4" w:space="1" w:color="auto"/>
          <w:right w:val="single" w:sz="4" w:space="1" w:color="auto"/>
        </w:pBdr>
        <w:jc w:val="both"/>
        <w:rPr>
          <w:rFonts w:ascii="Arial" w:hAnsi="Arial" w:cs="Arial"/>
        </w:rPr>
      </w:pPr>
      <w:r w:rsidRPr="007376D7">
        <w:rPr>
          <w:rFonts w:ascii="Arial" w:hAnsi="Arial" w:cs="Arial"/>
        </w:rPr>
        <w:t xml:space="preserve">Ich habe die Informationen zum Datenschutz gelesen und verstanden und willige in das Vorgehen </w:t>
      </w:r>
      <w:ins w:id="54" w:author="Krahn,Philipp" w:date="2022-01-27T19:05:00Z">
        <w:r w:rsidR="00341F23">
          <w:rPr>
            <w:rFonts w:ascii="Arial" w:hAnsi="Arial" w:cs="Arial"/>
          </w:rPr>
          <w:t>(insb. in die Verarbeitung meiner personenbezogenen Daten)</w:t>
        </w:r>
        <w:r w:rsidR="00341F23" w:rsidRPr="007376D7">
          <w:rPr>
            <w:rFonts w:ascii="Arial" w:hAnsi="Arial" w:cs="Arial"/>
          </w:rPr>
          <w:t xml:space="preserve"> </w:t>
        </w:r>
      </w:ins>
      <w:r w:rsidRPr="007376D7">
        <w:rPr>
          <w:rFonts w:ascii="Arial" w:hAnsi="Arial" w:cs="Arial"/>
        </w:rPr>
        <w:t>ein. Darüber hinaus willige ich ein, dass ein autorisierter und zur Verschwiegenheit verpflichteter Beauftragter der Ethikkommission an der TU Dresden in meine personenbezogenen Daten Einsicht nimmt, soweit dies für die Überprüfung der ordnungsgemäßen Durchführung der Studie notwendig ist. Für diese Maßnahme entbinde ich die Studienmitarbeiter von ihrer Schweigepflicht.</w:t>
      </w:r>
    </w:p>
    <w:p w14:paraId="41445339" w14:textId="77777777" w:rsidR="00397BF1" w:rsidRPr="007376D7" w:rsidRDefault="00397BF1" w:rsidP="00397BF1">
      <w:pPr>
        <w:pBdr>
          <w:top w:val="single" w:sz="4" w:space="1" w:color="auto"/>
          <w:left w:val="single" w:sz="4" w:space="0" w:color="auto"/>
          <w:bottom w:val="single" w:sz="4" w:space="1" w:color="auto"/>
          <w:right w:val="single" w:sz="4" w:space="1" w:color="auto"/>
        </w:pBdr>
        <w:jc w:val="both"/>
        <w:rPr>
          <w:rFonts w:ascii="Arial" w:hAnsi="Arial" w:cs="Arial"/>
        </w:rPr>
      </w:pPr>
    </w:p>
    <w:p w14:paraId="75399B6E" w14:textId="77777777" w:rsidR="00397BF1" w:rsidRPr="007376D7" w:rsidRDefault="00397BF1" w:rsidP="00397BF1">
      <w:pPr>
        <w:pBdr>
          <w:top w:val="single" w:sz="4" w:space="1" w:color="auto"/>
          <w:left w:val="single" w:sz="4" w:space="0" w:color="auto"/>
          <w:bottom w:val="single" w:sz="4" w:space="1" w:color="auto"/>
          <w:right w:val="single" w:sz="4" w:space="1" w:color="auto"/>
        </w:pBdr>
        <w:jc w:val="both"/>
        <w:rPr>
          <w:rFonts w:ascii="Arial" w:hAnsi="Arial" w:cs="Arial"/>
        </w:rPr>
      </w:pPr>
      <w:r w:rsidRPr="007376D7">
        <w:rPr>
          <w:rFonts w:ascii="Arial" w:hAnsi="Arial" w:cs="Arial"/>
        </w:rPr>
        <w:t>____________________________________________________</w:t>
      </w:r>
      <w:r w:rsidRPr="007376D7">
        <w:rPr>
          <w:rFonts w:ascii="Arial" w:hAnsi="Arial" w:cs="Arial"/>
        </w:rPr>
        <w:tab/>
      </w:r>
    </w:p>
    <w:p w14:paraId="3E0CB01D" w14:textId="77777777" w:rsidR="00397BF1" w:rsidRPr="007376D7" w:rsidRDefault="00397BF1" w:rsidP="00397BF1">
      <w:pPr>
        <w:pBdr>
          <w:top w:val="single" w:sz="4" w:space="1" w:color="auto"/>
          <w:left w:val="single" w:sz="4" w:space="0" w:color="auto"/>
          <w:bottom w:val="single" w:sz="4" w:space="1" w:color="auto"/>
          <w:right w:val="single" w:sz="4" w:space="1" w:color="auto"/>
        </w:pBdr>
        <w:jc w:val="both"/>
        <w:rPr>
          <w:rFonts w:ascii="Arial" w:hAnsi="Arial" w:cs="Arial"/>
        </w:rPr>
      </w:pPr>
      <w:r w:rsidRPr="007376D7">
        <w:rPr>
          <w:rFonts w:ascii="Arial" w:hAnsi="Arial" w:cs="Arial"/>
        </w:rPr>
        <w:t>Ort, Datum, Unterschrift der Probandin / des Probanden</w:t>
      </w:r>
    </w:p>
    <w:p w14:paraId="07CD2AC5" w14:textId="77777777" w:rsidR="00397BF1" w:rsidRPr="007376D7" w:rsidRDefault="00397BF1" w:rsidP="00397BF1">
      <w:pPr>
        <w:jc w:val="both"/>
        <w:rPr>
          <w:rFonts w:ascii="Arial" w:hAnsi="Arial" w:cs="Arial"/>
        </w:rPr>
      </w:pPr>
    </w:p>
    <w:p w14:paraId="64EE800F" w14:textId="77777777" w:rsidR="00397BF1" w:rsidRPr="007376D7" w:rsidRDefault="00397BF1" w:rsidP="00397BF1">
      <w:pPr>
        <w:jc w:val="both"/>
        <w:rPr>
          <w:rFonts w:ascii="Arial" w:hAnsi="Arial" w:cs="Arial"/>
        </w:rPr>
      </w:pPr>
      <w:r w:rsidRPr="007376D7">
        <w:rPr>
          <w:rFonts w:ascii="Arial" w:hAnsi="Arial" w:cs="Arial"/>
        </w:rPr>
        <w:t xml:space="preserve">Herr / </w:t>
      </w:r>
      <w:proofErr w:type="gramStart"/>
      <w:r w:rsidRPr="007376D7">
        <w:rPr>
          <w:rFonts w:ascii="Arial" w:hAnsi="Arial" w:cs="Arial"/>
        </w:rPr>
        <w:t xml:space="preserve">Frau  </w:t>
      </w:r>
      <w:r w:rsidRPr="007376D7">
        <w:rPr>
          <w:rFonts w:ascii="Arial" w:hAnsi="Arial" w:cs="Arial"/>
        </w:rPr>
        <w:tab/>
      </w:r>
      <w:proofErr w:type="gramEnd"/>
      <w:r w:rsidRPr="007376D7">
        <w:rPr>
          <w:rFonts w:ascii="Arial" w:hAnsi="Arial" w:cs="Arial"/>
        </w:rPr>
        <w:t>____________________________________________________</w:t>
      </w:r>
    </w:p>
    <w:p w14:paraId="2CB3BE01" w14:textId="77777777" w:rsidR="00397BF1" w:rsidRPr="007376D7" w:rsidRDefault="00397BF1" w:rsidP="00397BF1">
      <w:pPr>
        <w:jc w:val="both"/>
        <w:rPr>
          <w:rFonts w:ascii="Arial" w:hAnsi="Arial" w:cs="Arial"/>
        </w:rPr>
      </w:pPr>
      <w:r w:rsidRPr="007376D7">
        <w:rPr>
          <w:rFonts w:ascii="Arial" w:hAnsi="Arial" w:cs="Arial"/>
        </w:rPr>
        <w:tab/>
      </w:r>
      <w:r w:rsidRPr="007376D7">
        <w:rPr>
          <w:rFonts w:ascii="Arial" w:hAnsi="Arial" w:cs="Arial"/>
        </w:rPr>
        <w:tab/>
        <w:t xml:space="preserve">Name des / </w:t>
      </w:r>
      <w:proofErr w:type="gramStart"/>
      <w:r w:rsidRPr="007376D7">
        <w:rPr>
          <w:rFonts w:ascii="Arial" w:hAnsi="Arial" w:cs="Arial"/>
        </w:rPr>
        <w:t>der aufklärenden Mitarbeiters</w:t>
      </w:r>
      <w:proofErr w:type="gramEnd"/>
      <w:r w:rsidRPr="007376D7">
        <w:rPr>
          <w:rFonts w:ascii="Arial" w:hAnsi="Arial" w:cs="Arial"/>
        </w:rPr>
        <w:t xml:space="preserve"> / -in</w:t>
      </w:r>
    </w:p>
    <w:p w14:paraId="068CFE30" w14:textId="77777777" w:rsidR="00397BF1" w:rsidRPr="007376D7" w:rsidRDefault="00397BF1" w:rsidP="00397BF1">
      <w:pPr>
        <w:jc w:val="both"/>
        <w:rPr>
          <w:rFonts w:ascii="Arial" w:hAnsi="Arial" w:cs="Arial"/>
        </w:rPr>
      </w:pPr>
      <w:r w:rsidRPr="007376D7">
        <w:rPr>
          <w:rFonts w:ascii="Arial" w:hAnsi="Arial" w:cs="Arial"/>
        </w:rPr>
        <w:t xml:space="preserve">hat mit mir heute ein ausführliches Aufklärungsgespräch über Art, Umfang und Bedeutung dieser Studie geführt. Dabei wurden u.a. Studienziel und Studienlänge sowie studienbedingte Erfordernisse besprochen. Die Probandeninformation sowie ein Exemplar der Einwilligungserklärung habe ich erhalten, gelesen und verstanden. In diesem Zusammenhang bestehende Fragen wurden besprochen und beantwortet. Ich hatte ausreichend Zeit, mich für oder gegen eine Teilnahme an dieser Studie zu entscheiden.   </w:t>
      </w:r>
    </w:p>
    <w:p w14:paraId="6A003866" w14:textId="77777777" w:rsidR="00397BF1" w:rsidRPr="007376D7" w:rsidRDefault="00397BF1" w:rsidP="00397BF1">
      <w:pPr>
        <w:jc w:val="both"/>
        <w:rPr>
          <w:rFonts w:ascii="Arial" w:hAnsi="Arial" w:cs="Arial"/>
        </w:rPr>
      </w:pPr>
      <w:r w:rsidRPr="007376D7">
        <w:rPr>
          <w:rFonts w:ascii="Arial" w:hAnsi="Arial" w:cs="Arial"/>
        </w:rPr>
        <w:t>Sind alle Fragen durch die Aufklärung beantwortet worden?</w:t>
      </w:r>
    </w:p>
    <w:p w14:paraId="25808D67" w14:textId="77777777" w:rsidR="00397BF1" w:rsidRPr="007376D7" w:rsidRDefault="00397BF1" w:rsidP="00397BF1">
      <w:pPr>
        <w:ind w:firstLine="709"/>
        <w:jc w:val="both"/>
        <w:rPr>
          <w:rFonts w:ascii="Arial" w:hAnsi="Arial" w:cs="Arial"/>
        </w:rPr>
      </w:pPr>
      <w:r w:rsidRPr="007376D7">
        <w:rPr>
          <w:rFonts w:ascii="Arial" w:hAnsi="Arial" w:cs="Arial"/>
          <w:b/>
        </w:rPr>
        <w:t>□</w:t>
      </w:r>
      <w:r w:rsidRPr="007376D7">
        <w:rPr>
          <w:rFonts w:ascii="Arial" w:hAnsi="Arial" w:cs="Arial"/>
        </w:rPr>
        <w:t xml:space="preserve"> ja</w:t>
      </w:r>
      <w:r w:rsidRPr="007376D7">
        <w:rPr>
          <w:rFonts w:ascii="Arial" w:hAnsi="Arial" w:cs="Arial"/>
        </w:rPr>
        <w:tab/>
      </w:r>
      <w:r w:rsidRPr="007376D7">
        <w:rPr>
          <w:rFonts w:ascii="Arial" w:hAnsi="Arial" w:cs="Arial"/>
        </w:rPr>
        <w:tab/>
      </w:r>
      <w:r w:rsidRPr="007376D7">
        <w:rPr>
          <w:rFonts w:ascii="Arial" w:hAnsi="Arial" w:cs="Arial"/>
          <w:b/>
        </w:rPr>
        <w:t>□</w:t>
      </w:r>
      <w:r w:rsidRPr="007376D7">
        <w:rPr>
          <w:rFonts w:ascii="Arial" w:hAnsi="Arial" w:cs="Arial"/>
        </w:rPr>
        <w:t xml:space="preserve"> nein</w:t>
      </w:r>
    </w:p>
    <w:p w14:paraId="4FBD74EB" w14:textId="77777777" w:rsidR="00397BF1" w:rsidRPr="007376D7" w:rsidRDefault="00397BF1" w:rsidP="00397BF1">
      <w:pPr>
        <w:jc w:val="both"/>
        <w:rPr>
          <w:rFonts w:ascii="Arial" w:hAnsi="Arial" w:cs="Arial"/>
        </w:rPr>
      </w:pPr>
      <w:r w:rsidRPr="007376D7">
        <w:rPr>
          <w:rFonts w:ascii="Arial" w:hAnsi="Arial" w:cs="Arial"/>
        </w:rPr>
        <w:t>Ich willige ein, als Proband an dieser Studie teilzunehmen.</w:t>
      </w:r>
    </w:p>
    <w:p w14:paraId="323B46AB" w14:textId="77777777" w:rsidR="00397BF1" w:rsidRPr="007376D7" w:rsidRDefault="00397BF1" w:rsidP="00397BF1">
      <w:pPr>
        <w:jc w:val="both"/>
        <w:rPr>
          <w:rFonts w:ascii="Arial" w:hAnsi="Arial" w:cs="Arial"/>
        </w:rPr>
      </w:pPr>
    </w:p>
    <w:p w14:paraId="2712EC28" w14:textId="77777777" w:rsidR="00397BF1" w:rsidRPr="007376D7" w:rsidRDefault="00397BF1" w:rsidP="00397BF1">
      <w:pPr>
        <w:jc w:val="both"/>
        <w:rPr>
          <w:rFonts w:ascii="Arial" w:hAnsi="Arial" w:cs="Arial"/>
        </w:rPr>
      </w:pPr>
    </w:p>
    <w:p w14:paraId="1BFA92CD" w14:textId="77777777" w:rsidR="00397BF1" w:rsidRPr="007376D7" w:rsidRDefault="00397BF1" w:rsidP="00397BF1">
      <w:pPr>
        <w:jc w:val="both"/>
        <w:rPr>
          <w:rFonts w:ascii="Arial" w:hAnsi="Arial" w:cs="Arial"/>
        </w:rPr>
      </w:pPr>
      <w:r w:rsidRPr="007376D7">
        <w:rPr>
          <w:rFonts w:ascii="Arial" w:hAnsi="Arial" w:cs="Arial"/>
        </w:rPr>
        <w:t>____________________________________________________</w:t>
      </w:r>
      <w:r w:rsidRPr="007376D7">
        <w:rPr>
          <w:rFonts w:ascii="Arial" w:hAnsi="Arial" w:cs="Arial"/>
        </w:rPr>
        <w:tab/>
      </w:r>
    </w:p>
    <w:p w14:paraId="76DE74E5" w14:textId="77777777" w:rsidR="00397BF1" w:rsidRPr="007376D7" w:rsidRDefault="00397BF1" w:rsidP="00397BF1">
      <w:pPr>
        <w:jc w:val="both"/>
        <w:rPr>
          <w:rFonts w:ascii="Arial" w:hAnsi="Arial" w:cs="Arial"/>
        </w:rPr>
      </w:pPr>
      <w:r w:rsidRPr="007376D7">
        <w:rPr>
          <w:rFonts w:ascii="Arial" w:hAnsi="Arial" w:cs="Arial"/>
        </w:rPr>
        <w:t>Ort, Datum, Unterschrift der Probandin / des Probanden</w:t>
      </w:r>
    </w:p>
    <w:p w14:paraId="4F377EC2" w14:textId="77777777" w:rsidR="00397BF1" w:rsidRPr="007376D7" w:rsidRDefault="00397BF1" w:rsidP="00397BF1">
      <w:pPr>
        <w:rPr>
          <w:rFonts w:ascii="Arial" w:hAnsi="Arial" w:cs="Arial"/>
        </w:rPr>
      </w:pPr>
    </w:p>
    <w:p w14:paraId="1F06C533" w14:textId="77777777" w:rsidR="00397BF1" w:rsidRPr="007376D7" w:rsidRDefault="00397BF1" w:rsidP="00397BF1">
      <w:pPr>
        <w:rPr>
          <w:rFonts w:ascii="Arial" w:hAnsi="Arial" w:cs="Arial"/>
        </w:rPr>
      </w:pPr>
    </w:p>
    <w:p w14:paraId="61C7FE81" w14:textId="77777777" w:rsidR="00397BF1" w:rsidRPr="007376D7" w:rsidRDefault="00397BF1" w:rsidP="00397BF1">
      <w:pPr>
        <w:rPr>
          <w:rFonts w:ascii="Arial" w:hAnsi="Arial" w:cs="Arial"/>
        </w:rPr>
      </w:pPr>
      <w:r w:rsidRPr="007376D7">
        <w:rPr>
          <w:rFonts w:ascii="Arial" w:hAnsi="Arial" w:cs="Arial"/>
        </w:rPr>
        <w:t>____________________________________________________</w:t>
      </w:r>
      <w:r w:rsidRPr="007376D7">
        <w:rPr>
          <w:rFonts w:ascii="Arial" w:hAnsi="Arial" w:cs="Arial"/>
        </w:rPr>
        <w:tab/>
      </w:r>
    </w:p>
    <w:p w14:paraId="19826360" w14:textId="6F5F9D5B" w:rsidR="00397BF1" w:rsidRPr="007376D7" w:rsidRDefault="00397BF1" w:rsidP="00724965">
      <w:pPr>
        <w:rPr>
          <w:rFonts w:ascii="Arial" w:hAnsi="Arial" w:cs="Arial"/>
        </w:rPr>
      </w:pPr>
      <w:r w:rsidRPr="007376D7">
        <w:rPr>
          <w:rFonts w:ascii="Arial" w:hAnsi="Arial" w:cs="Arial"/>
        </w:rPr>
        <w:lastRenderedPageBreak/>
        <w:t xml:space="preserve">Ort, Datum, Unterschrift des / </w:t>
      </w:r>
      <w:proofErr w:type="gramStart"/>
      <w:r w:rsidRPr="007376D7">
        <w:rPr>
          <w:rFonts w:ascii="Arial" w:hAnsi="Arial" w:cs="Arial"/>
        </w:rPr>
        <w:t>der aufklärenden Mitarbeiters</w:t>
      </w:r>
      <w:proofErr w:type="gramEnd"/>
      <w:r w:rsidRPr="007376D7">
        <w:rPr>
          <w:rFonts w:ascii="Arial" w:hAnsi="Arial" w:cs="Arial"/>
        </w:rPr>
        <w:t xml:space="preserve"> / </w:t>
      </w:r>
      <w:bookmarkStart w:id="55" w:name="_GoBack"/>
      <w:bookmarkEnd w:id="55"/>
      <w:r w:rsidRPr="007376D7">
        <w:rPr>
          <w:rFonts w:ascii="Arial" w:hAnsi="Arial" w:cs="Arial"/>
        </w:rPr>
        <w:t>-in</w:t>
      </w:r>
    </w:p>
    <w:sectPr w:rsidR="00397BF1" w:rsidRPr="007376D7" w:rsidSect="003C178E">
      <w:headerReference w:type="even" r:id="rId13"/>
      <w:headerReference w:type="default" r:id="rId14"/>
      <w:footerReference w:type="even" r:id="rId15"/>
      <w:footerReference w:type="default" r:id="rId16"/>
      <w:headerReference w:type="first" r:id="rId17"/>
      <w:footerReference w:type="first" r:id="rId18"/>
      <w:pgSz w:w="11906" w:h="16838" w:code="9"/>
      <w:pgMar w:top="1560" w:right="1134" w:bottom="1418" w:left="1701" w:header="0" w:footer="46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Krahn,Philipp" w:date="2022-01-27T18:39:00Z" w:initials="K">
    <w:p w14:paraId="615450CA" w14:textId="7BDB110F" w:rsidR="00583F21" w:rsidRDefault="00583F21">
      <w:pPr>
        <w:pStyle w:val="Kommentartext"/>
      </w:pPr>
      <w:r>
        <w:rPr>
          <w:rStyle w:val="Kommentarzeichen"/>
        </w:rPr>
        <w:annotationRef/>
      </w:r>
      <w:r>
        <w:t>Bei diesem Abschnitt bitte kurz mit Angaben, wo die Daten gespeichert werden.</w:t>
      </w:r>
    </w:p>
  </w:comment>
  <w:comment w:id="12" w:author="Krahn,Philipp" w:date="2022-01-27T18:43:00Z" w:initials="K">
    <w:p w14:paraId="4F079E0B" w14:textId="77E881A4" w:rsidR="00B2283C" w:rsidRDefault="00B2283C">
      <w:pPr>
        <w:pStyle w:val="Kommentartext"/>
      </w:pPr>
      <w:r>
        <w:rPr>
          <w:rStyle w:val="Kommentarzeichen"/>
        </w:rPr>
        <w:annotationRef/>
      </w:r>
      <w:r w:rsidRPr="00700283">
        <w:t>Dieser Text deckt sich mit dem Text der obigen Frage „Wann wird die Studie vorzeitig beendet?“. Es genügt, wenn Sie die Informationen einmal im Dokument untergebracht haben.</w:t>
      </w:r>
      <w:r>
        <w:t xml:space="preserve"> Idealweise sollten Sie dabei den obigen Text kürzen oder streichen und hier ggf. ändern bzw. ergänzen.</w:t>
      </w:r>
    </w:p>
  </w:comment>
  <w:comment w:id="22" w:author="Krahn,Philipp" w:date="2022-01-27T18:58:00Z" w:initials="K">
    <w:p w14:paraId="0CB9F09D" w14:textId="62046459" w:rsidR="00341F23" w:rsidRDefault="00341F23">
      <w:pPr>
        <w:pStyle w:val="Kommentartext"/>
      </w:pPr>
      <w:r>
        <w:rPr>
          <w:rStyle w:val="Kommentarzeichen"/>
        </w:rPr>
        <w:annotationRef/>
      </w:r>
      <w:r>
        <w:t>Kann gerne angepasst werden.</w:t>
      </w:r>
    </w:p>
  </w:comment>
  <w:comment w:id="31" w:author="Krahn,Philipp" w:date="2022-01-27T18:59:00Z" w:initials="K">
    <w:p w14:paraId="2C003366" w14:textId="2ACD8B91" w:rsidR="00341F23" w:rsidRDefault="00341F23">
      <w:pPr>
        <w:pStyle w:val="Kommentartext"/>
      </w:pPr>
      <w:r>
        <w:rPr>
          <w:rStyle w:val="Kommentarzeichen"/>
        </w:rPr>
        <w:annotationRef/>
      </w:r>
      <w:r>
        <w:t>Kann gerne angepasst werden.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15450CA" w15:done="0"/>
  <w15:commentEx w15:paraId="4F079E0B" w15:done="0"/>
  <w15:commentEx w15:paraId="0CB9F09D" w15:done="0"/>
  <w15:commentEx w15:paraId="2C00336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A97DDE" w14:textId="77777777" w:rsidR="001C38E0" w:rsidRDefault="001C38E0" w:rsidP="00A77480">
      <w:pPr>
        <w:spacing w:after="0" w:line="240" w:lineRule="auto"/>
      </w:pPr>
      <w:r>
        <w:separator/>
      </w:r>
    </w:p>
  </w:endnote>
  <w:endnote w:type="continuationSeparator" w:id="0">
    <w:p w14:paraId="59218C96" w14:textId="77777777" w:rsidR="001C38E0" w:rsidRDefault="001C38E0" w:rsidP="00A774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0"/>
    <w:family w:val="auto"/>
    <w:pitch w:val="variable"/>
  </w:font>
  <w:font w:name="Open Sans">
    <w:panose1 w:val="020B0606030504020204"/>
    <w:charset w:val="00"/>
    <w:family w:val="swiss"/>
    <w:pitch w:val="variable"/>
    <w:sig w:usb0="E00002EF" w:usb1="4000205B" w:usb2="00000028" w:usb3="00000000" w:csb0="0000019F" w:csb1="00000000"/>
    <w:embedRegular r:id="rId1" w:fontKey="{85081F88-ECB2-44B2-A719-0773B51D3A42}"/>
    <w:embedBold r:id="rId2" w:fontKey="{9F4022F3-6D09-443D-865B-926A241B1B6E}"/>
    <w:embedBoldItalic r:id="rId3" w:fontKey="{DCCB242A-4FFB-4D44-9C01-E6C88FB194DE}"/>
  </w:font>
  <w:font w:name="Calibri">
    <w:panose1 w:val="020F0502020204030204"/>
    <w:charset w:val="00"/>
    <w:family w:val="swiss"/>
    <w:pitch w:val="variable"/>
    <w:sig w:usb0="E0002EFF" w:usb1="C000247B" w:usb2="00000009" w:usb3="00000000" w:csb0="000001FF" w:csb1="00000000"/>
    <w:embedRegular r:id="rId4" w:fontKey="{B78A8DCE-A8B3-411D-9EB0-B6388238011E}"/>
    <w:embedBold r:id="rId5" w:fontKey="{B8041765-51E2-40F5-AD1E-FCE00A8754FF}"/>
    <w:embedItalic r:id="rId6" w:fontKey="{7E3FF14E-F159-4504-8160-439FC8DDD7F9}"/>
    <w:embedBoldItalic r:id="rId7" w:fontKey="{7F783EA4-42D8-466F-A10A-7F399F37C2FF}"/>
  </w:font>
  <w:font w:name="Calibri Light">
    <w:panose1 w:val="020F0302020204030204"/>
    <w:charset w:val="00"/>
    <w:family w:val="swiss"/>
    <w:pitch w:val="variable"/>
    <w:sig w:usb0="E0002AFF" w:usb1="C000247B" w:usb2="00000009" w:usb3="00000000" w:csb0="000001FF" w:csb1="00000000"/>
    <w:embedRegular r:id="rId8" w:fontKey="{EA9DB9B9-01F4-47DE-B18A-6A9029C8CE9E}"/>
  </w:font>
  <w:font w:name="Segoe UI">
    <w:panose1 w:val="020B0502040204020203"/>
    <w:charset w:val="00"/>
    <w:family w:val="swiss"/>
    <w:pitch w:val="variable"/>
    <w:sig w:usb0="E4002EFF" w:usb1="C000E47F" w:usb2="00000009" w:usb3="00000000" w:csb0="000001FF" w:csb1="00000000"/>
    <w:embedRegular r:id="rId9" w:fontKey="{B88A9F52-3EA1-4434-BE06-CFC95C8BAE2B}"/>
  </w:font>
  <w:font w:name="Open Sans Light">
    <w:panose1 w:val="020B0306030504020204"/>
    <w:charset w:val="00"/>
    <w:family w:val="swiss"/>
    <w:pitch w:val="variable"/>
    <w:sig w:usb0="E00002EF" w:usb1="4000205B" w:usb2="00000028" w:usb3="00000000" w:csb0="0000019F" w:csb1="00000000"/>
    <w:embedRegular r:id="rId10" w:fontKey="{3132FF4A-FFFB-4B8E-92CC-5FE666D7767D}"/>
  </w:font>
  <w:font w:name="Univers 45 Light">
    <w:altName w:val="Corbel"/>
    <w:panose1 w:val="00000300000000000000"/>
    <w:charset w:val="00"/>
    <w:family w:val="auto"/>
    <w:pitch w:val="variable"/>
    <w:sig w:usb0="00000003" w:usb1="00000000" w:usb2="00000000" w:usb3="00000000" w:csb0="00000001" w:csb1="00000000"/>
    <w:embedRegular r:id="rId11" w:fontKey="{C8160EDB-E124-4811-9A71-BE82056D7EB5}"/>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17D704" w14:textId="77777777" w:rsidR="00E70A04" w:rsidRDefault="00E70A0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49329" w14:textId="26B01672" w:rsidR="00AA1040" w:rsidRDefault="00A77B7B" w:rsidP="00A77B7B">
    <w:pPr>
      <w:pStyle w:val="SeitenzahlFolgeseiten"/>
    </w:pPr>
    <w:r>
      <w:t xml:space="preserve">Seite </w:t>
    </w:r>
    <w:r>
      <w:fldChar w:fldCharType="begin"/>
    </w:r>
    <w:r>
      <w:instrText>PAGE   \* MERGEFORMAT</w:instrText>
    </w:r>
    <w:r>
      <w:fldChar w:fldCharType="separate"/>
    </w:r>
    <w:r w:rsidR="00341F23">
      <w:rPr>
        <w:noProof/>
      </w:rPr>
      <w:t>9</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CCA60A" w14:textId="77777777" w:rsidR="00613A4D" w:rsidRDefault="00613A4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2257"/>
      <w:gridCol w:w="2257"/>
      <w:gridCol w:w="2258"/>
    </w:tblGrid>
    <w:tr w:rsidR="003C178E" w14:paraId="13D85F15" w14:textId="77777777" w:rsidTr="00E70A04">
      <w:trPr>
        <w:trHeight w:val="627"/>
      </w:trPr>
      <w:tc>
        <w:tcPr>
          <w:tcW w:w="2257" w:type="dxa"/>
        </w:tcPr>
        <w:p w14:paraId="0D0AC020" w14:textId="77777777" w:rsidR="003C178E" w:rsidRPr="003C178E" w:rsidRDefault="003C178E">
          <w:pPr>
            <w:pStyle w:val="Fuzeile"/>
            <w:rPr>
              <w:b/>
              <w:i/>
              <w:color w:val="717776" w:themeColor="background2"/>
              <w:sz w:val="12"/>
            </w:rPr>
          </w:pPr>
          <w:r w:rsidRPr="003C178E">
            <w:rPr>
              <w:b/>
              <w:i/>
              <w:color w:val="717776" w:themeColor="background2"/>
              <w:sz w:val="12"/>
            </w:rPr>
            <w:t>Postadresse (Briefe)</w:t>
          </w:r>
        </w:p>
        <w:p w14:paraId="70795414" w14:textId="77777777" w:rsidR="003C178E" w:rsidRPr="003C178E" w:rsidRDefault="003C178E">
          <w:pPr>
            <w:pStyle w:val="Fuzeile"/>
            <w:rPr>
              <w:color w:val="717776" w:themeColor="background2"/>
              <w:sz w:val="12"/>
            </w:rPr>
          </w:pPr>
          <w:r w:rsidRPr="003C178E">
            <w:rPr>
              <w:color w:val="717776" w:themeColor="background2"/>
              <w:sz w:val="12"/>
            </w:rPr>
            <w:t>TU Dresden,</w:t>
          </w:r>
        </w:p>
        <w:p w14:paraId="799B75E7" w14:textId="77777777" w:rsidR="003C178E" w:rsidRPr="003C178E" w:rsidRDefault="003C178E">
          <w:pPr>
            <w:pStyle w:val="Fuzeile"/>
            <w:rPr>
              <w:color w:val="717776" w:themeColor="background2"/>
              <w:sz w:val="12"/>
            </w:rPr>
          </w:pPr>
          <w:r w:rsidRPr="003C178E">
            <w:rPr>
              <w:color w:val="717776" w:themeColor="background2"/>
              <w:sz w:val="12"/>
            </w:rPr>
            <w:t>01062 Dresden</w:t>
          </w:r>
        </w:p>
        <w:p w14:paraId="5C071BD2" w14:textId="77777777" w:rsidR="003C178E" w:rsidRPr="003C178E" w:rsidRDefault="003C178E">
          <w:pPr>
            <w:pStyle w:val="Fuzeile"/>
            <w:rPr>
              <w:color w:val="717776" w:themeColor="background2"/>
            </w:rPr>
          </w:pPr>
        </w:p>
      </w:tc>
      <w:tc>
        <w:tcPr>
          <w:tcW w:w="2257" w:type="dxa"/>
        </w:tcPr>
        <w:p w14:paraId="17C33FB4" w14:textId="77777777" w:rsidR="003C178E" w:rsidRPr="003C178E" w:rsidRDefault="003C178E">
          <w:pPr>
            <w:pStyle w:val="Fuzeile"/>
            <w:rPr>
              <w:b/>
              <w:i/>
              <w:color w:val="717776" w:themeColor="background2"/>
              <w:sz w:val="12"/>
              <w:szCs w:val="12"/>
            </w:rPr>
          </w:pPr>
          <w:r w:rsidRPr="003C178E">
            <w:rPr>
              <w:b/>
              <w:i/>
              <w:color w:val="717776" w:themeColor="background2"/>
              <w:sz w:val="12"/>
              <w:szCs w:val="12"/>
            </w:rPr>
            <w:t>Besucheradresse</w:t>
          </w:r>
        </w:p>
        <w:p w14:paraId="386F8BE5" w14:textId="77777777" w:rsidR="003C178E" w:rsidRDefault="003C178E">
          <w:pPr>
            <w:pStyle w:val="Fuzeile"/>
            <w:rPr>
              <w:color w:val="717776" w:themeColor="background2"/>
              <w:sz w:val="12"/>
              <w:szCs w:val="12"/>
            </w:rPr>
          </w:pPr>
          <w:r>
            <w:rPr>
              <w:color w:val="717776" w:themeColor="background2"/>
              <w:sz w:val="12"/>
              <w:szCs w:val="12"/>
            </w:rPr>
            <w:t>Zellescher Weg 17</w:t>
          </w:r>
        </w:p>
        <w:p w14:paraId="2A56B02D" w14:textId="77777777" w:rsidR="003C178E" w:rsidRPr="003C178E" w:rsidRDefault="003C178E">
          <w:pPr>
            <w:pStyle w:val="Fuzeile"/>
            <w:rPr>
              <w:color w:val="717776" w:themeColor="background2"/>
              <w:sz w:val="12"/>
              <w:szCs w:val="12"/>
            </w:rPr>
          </w:pPr>
          <w:r>
            <w:rPr>
              <w:color w:val="717776" w:themeColor="background2"/>
              <w:sz w:val="12"/>
              <w:szCs w:val="12"/>
            </w:rPr>
            <w:t>01069 Dresden</w:t>
          </w:r>
        </w:p>
      </w:tc>
      <w:tc>
        <w:tcPr>
          <w:tcW w:w="2257" w:type="dxa"/>
        </w:tcPr>
        <w:p w14:paraId="5AB17BF9" w14:textId="77777777" w:rsidR="003C178E" w:rsidRPr="003C178E" w:rsidRDefault="003C178E">
          <w:pPr>
            <w:pStyle w:val="Fuzeile"/>
            <w:rPr>
              <w:b/>
              <w:i/>
              <w:color w:val="717776" w:themeColor="background2"/>
              <w:sz w:val="12"/>
              <w:szCs w:val="12"/>
            </w:rPr>
          </w:pPr>
          <w:r w:rsidRPr="003C178E">
            <w:rPr>
              <w:b/>
              <w:i/>
              <w:color w:val="717776" w:themeColor="background2"/>
              <w:sz w:val="12"/>
              <w:szCs w:val="12"/>
            </w:rPr>
            <w:t>Sekretariat:</w:t>
          </w:r>
        </w:p>
        <w:p w14:paraId="65EDE030" w14:textId="77777777" w:rsidR="003C178E" w:rsidRDefault="003C178E">
          <w:pPr>
            <w:pStyle w:val="Fuzeile"/>
            <w:rPr>
              <w:color w:val="717776" w:themeColor="background2"/>
              <w:sz w:val="12"/>
              <w:szCs w:val="12"/>
            </w:rPr>
          </w:pPr>
          <w:r>
            <w:rPr>
              <w:color w:val="717776" w:themeColor="background2"/>
              <w:sz w:val="12"/>
              <w:szCs w:val="12"/>
            </w:rPr>
            <w:t>BZW</w:t>
          </w:r>
        </w:p>
        <w:p w14:paraId="71BE7E61" w14:textId="77777777" w:rsidR="003C178E" w:rsidRDefault="003C178E">
          <w:pPr>
            <w:pStyle w:val="Fuzeile"/>
            <w:rPr>
              <w:color w:val="717776" w:themeColor="background2"/>
              <w:sz w:val="12"/>
              <w:szCs w:val="12"/>
            </w:rPr>
          </w:pPr>
          <w:r>
            <w:rPr>
              <w:color w:val="717776" w:themeColor="background2"/>
              <w:sz w:val="12"/>
              <w:szCs w:val="12"/>
            </w:rPr>
            <w:t>A 406</w:t>
          </w:r>
        </w:p>
        <w:p w14:paraId="3403537D" w14:textId="77777777" w:rsidR="003C178E" w:rsidRPr="003C178E" w:rsidRDefault="003C178E">
          <w:pPr>
            <w:pStyle w:val="Fuzeile"/>
            <w:rPr>
              <w:color w:val="717776" w:themeColor="background2"/>
              <w:sz w:val="12"/>
              <w:szCs w:val="12"/>
            </w:rPr>
          </w:pPr>
        </w:p>
      </w:tc>
      <w:tc>
        <w:tcPr>
          <w:tcW w:w="2258" w:type="dxa"/>
        </w:tcPr>
        <w:p w14:paraId="7EA6ACCF" w14:textId="77777777" w:rsidR="003C178E" w:rsidRPr="003C178E" w:rsidRDefault="003C178E">
          <w:pPr>
            <w:pStyle w:val="Fuzeile"/>
            <w:rPr>
              <w:b/>
              <w:i/>
              <w:color w:val="717776" w:themeColor="background2"/>
              <w:sz w:val="12"/>
              <w:szCs w:val="12"/>
            </w:rPr>
          </w:pPr>
          <w:r w:rsidRPr="003C178E">
            <w:rPr>
              <w:b/>
              <w:i/>
              <w:color w:val="717776" w:themeColor="background2"/>
              <w:sz w:val="12"/>
              <w:szCs w:val="12"/>
            </w:rPr>
            <w:t>Internet:</w:t>
          </w:r>
        </w:p>
        <w:p w14:paraId="5B408F90" w14:textId="77777777" w:rsidR="003C178E" w:rsidRDefault="003C178E">
          <w:pPr>
            <w:pStyle w:val="Fuzeile"/>
            <w:rPr>
              <w:color w:val="717776" w:themeColor="background2"/>
              <w:sz w:val="12"/>
              <w:szCs w:val="12"/>
            </w:rPr>
          </w:pPr>
        </w:p>
        <w:p w14:paraId="56D065A5" w14:textId="77777777" w:rsidR="003C178E" w:rsidRPr="003C178E" w:rsidRDefault="003C178E">
          <w:pPr>
            <w:pStyle w:val="Fuzeile"/>
            <w:rPr>
              <w:color w:val="717776" w:themeColor="background2"/>
              <w:sz w:val="12"/>
              <w:szCs w:val="12"/>
            </w:rPr>
          </w:pPr>
          <w:r>
            <w:rPr>
              <w:color w:val="717776" w:themeColor="background2"/>
              <w:sz w:val="12"/>
              <w:szCs w:val="12"/>
            </w:rPr>
            <w:t>https://tu-dresden.de</w:t>
          </w:r>
        </w:p>
      </w:tc>
    </w:tr>
  </w:tbl>
  <w:p w14:paraId="6EC470EF" w14:textId="77777777" w:rsidR="003C178E" w:rsidRDefault="003C178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CBB3AF" w14:textId="77777777" w:rsidR="001C38E0" w:rsidRDefault="001C38E0" w:rsidP="00A77480">
      <w:pPr>
        <w:spacing w:after="0" w:line="240" w:lineRule="auto"/>
      </w:pPr>
      <w:r>
        <w:separator/>
      </w:r>
    </w:p>
  </w:footnote>
  <w:footnote w:type="continuationSeparator" w:id="0">
    <w:p w14:paraId="60005D20" w14:textId="77777777" w:rsidR="001C38E0" w:rsidRDefault="001C38E0" w:rsidP="00A774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6A927F" w14:textId="77777777" w:rsidR="00E70A04" w:rsidRDefault="00E70A0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E20B1A" w14:textId="77777777" w:rsidR="00997732" w:rsidRDefault="00997732" w:rsidP="00997732">
    <w:pPr>
      <w:pStyle w:val="Kopfzeile"/>
    </w:pPr>
  </w:p>
  <w:p w14:paraId="6ED0912D" w14:textId="77777777" w:rsidR="00997732" w:rsidRDefault="0099773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21064" w14:textId="77777777" w:rsidR="002C79F8" w:rsidRDefault="00774F2B">
    <w:pPr>
      <w:pStyle w:val="Kopfzeile"/>
    </w:pPr>
    <w:r>
      <w:rPr>
        <w:noProof/>
        <w:lang w:eastAsia="de-DE"/>
      </w:rPr>
      <mc:AlternateContent>
        <mc:Choice Requires="wps">
          <w:drawing>
            <wp:anchor distT="0" distB="0" distL="114300" distR="114300" simplePos="0" relativeHeight="251668480" behindDoc="1" locked="1" layoutInCell="1" allowOverlap="0" wp14:anchorId="2B183880" wp14:editId="5B3C49C9">
              <wp:simplePos x="0" y="0"/>
              <wp:positionH relativeFrom="column">
                <wp:posOffset>0</wp:posOffset>
              </wp:positionH>
              <wp:positionV relativeFrom="page">
                <wp:posOffset>1264920</wp:posOffset>
              </wp:positionV>
              <wp:extent cx="5752465" cy="204470"/>
              <wp:effectExtent l="0" t="0" r="635" b="5080"/>
              <wp:wrapSquare wrapText="bothSides"/>
              <wp:docPr id="24" name="Textfeld 24" descr=" " title="Einrichtung des Absenders"/>
              <wp:cNvGraphicFramePr/>
              <a:graphic xmlns:a="http://schemas.openxmlformats.org/drawingml/2006/main">
                <a:graphicData uri="http://schemas.microsoft.com/office/word/2010/wordprocessingShape">
                  <wps:wsp>
                    <wps:cNvSpPr txBox="1"/>
                    <wps:spPr>
                      <a:xfrm>
                        <a:off x="0" y="0"/>
                        <a:ext cx="5752465" cy="204470"/>
                      </a:xfrm>
                      <a:prstGeom prst="rect">
                        <a:avLst/>
                      </a:prstGeom>
                      <a:noFill/>
                      <a:ln w="6350">
                        <a:noFill/>
                      </a:ln>
                    </wps:spPr>
                    <wps:txbx>
                      <w:txbxContent>
                        <w:p w14:paraId="082187C0" w14:textId="77777777" w:rsidR="00D160AB" w:rsidRPr="00102EAA" w:rsidRDefault="00D160AB" w:rsidP="00D160AB">
                          <w:pPr>
                            <w:pStyle w:val="tud-brieffakultten-leiste"/>
                            <w:rPr>
                              <w:rFonts w:ascii="Open Sans" w:hAnsi="Open Sans" w:cs="Open Sans"/>
                              <w:color w:val="5F6362"/>
                              <w:sz w:val="22"/>
                            </w:rPr>
                          </w:pPr>
                          <w:r w:rsidRPr="00102EAA">
                            <w:rPr>
                              <w:rFonts w:ascii="Open Sans" w:hAnsi="Open Sans" w:cs="Open Sans"/>
                              <w:b/>
                              <w:color w:val="5F6362"/>
                              <w:sz w:val="22"/>
                            </w:rPr>
                            <w:t xml:space="preserve">Bereich Mathematik und Naturwissenschaften </w:t>
                          </w:r>
                          <w:r w:rsidRPr="00102EAA">
                            <w:rPr>
                              <w:rFonts w:ascii="Open Sans" w:hAnsi="Open Sans" w:cs="Open Sans"/>
                              <w:color w:val="5F6362"/>
                              <w:sz w:val="22"/>
                            </w:rPr>
                            <w:t>Fakultät Psychologie</w:t>
                          </w:r>
                        </w:p>
                        <w:p w14:paraId="096196A9" w14:textId="77777777" w:rsidR="00774F2B" w:rsidRPr="00D160AB" w:rsidRDefault="00774F2B" w:rsidP="00774F2B">
                          <w:pPr>
                            <w:rP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4" o:spid="_x0000_s1028" type="#_x0000_t202" alt="Titel: Einrichtung des Absenders - Beschreibung:  " style="position:absolute;margin-left:0;margin-top:99.6pt;width:452.95pt;height:16.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" o:allowoverlap="f" filled="f" stroked="f" strokeweight=".5pt">
              <v:textbox inset="0,0,0,0">
                <w:txbxContent>
                  <w:p w:rsidR="00D160AB" w:rsidRPr="00102EAA" w:rsidRDefault="00D160AB" w:rsidP="00D160AB">
                    <w:pPr>
                      <w:pStyle w:val="tud-brieffakultten-leiste"/>
                      <w:rPr>
                        <w:rFonts w:ascii="Open Sans" w:hAnsi="Open Sans" w:cs="Open Sans"/>
                        <w:color w:val="5F6362"/>
                        <w:sz w:val="22"/>
                      </w:rPr>
                    </w:pPr>
                    <w:r w:rsidRPr="00102EAA">
                      <w:rPr>
                        <w:rFonts w:ascii="Open Sans" w:hAnsi="Open Sans" w:cs="Open Sans"/>
                        <w:b/>
                        <w:color w:val="5F6362"/>
                        <w:sz w:val="22"/>
                      </w:rPr>
                      <w:t xml:space="preserve">Bereich Mathematik und Naturwissenschaften </w:t>
                    </w:r>
                    <w:r w:rsidRPr="00102EAA">
                      <w:rPr>
                        <w:rFonts w:ascii="Open Sans" w:hAnsi="Open Sans" w:cs="Open Sans"/>
                        <w:color w:val="5F6362"/>
                        <w:sz w:val="22"/>
                      </w:rPr>
                      <w:t>Fakultät Psychologie</w:t>
                    </w:r>
                  </w:p>
                  <w:p w:rsidR="00774F2B" w:rsidRPr="00D160AB" w:rsidRDefault="00774F2B" w:rsidP="00774F2B">
                    <w:pPr>
                      <w:rPr>
                        <w:sz w:val="18"/>
                        <w:szCs w:val="18"/>
                      </w:rPr>
                    </w:pPr>
                  </w:p>
                </w:txbxContent>
              </v:textbox>
              <w10:wrap type="square" anchory="page"/>
              <w10:anchorlock/>
            </v:shape>
          </w:pict>
        </mc:Fallback>
      </mc:AlternateContent>
    </w:r>
    <w:r w:rsidR="002C79F8" w:rsidRPr="002C79F8">
      <w:rPr>
        <w:noProof/>
        <w:lang w:eastAsia="de-DE"/>
      </w:rPr>
      <mc:AlternateContent>
        <mc:Choice Requires="wps">
          <w:drawing>
            <wp:anchor distT="0" distB="0" distL="114300" distR="114300" simplePos="0" relativeHeight="251663360" behindDoc="1" locked="1" layoutInCell="1" allowOverlap="0" wp14:anchorId="32E78235" wp14:editId="767AEB17">
              <wp:simplePos x="0" y="0"/>
              <wp:positionH relativeFrom="page">
                <wp:posOffset>1081405</wp:posOffset>
              </wp:positionH>
              <wp:positionV relativeFrom="page">
                <wp:posOffset>1257300</wp:posOffset>
              </wp:positionV>
              <wp:extent cx="5760000" cy="0"/>
              <wp:effectExtent l="0" t="0" r="31750" b="19050"/>
              <wp:wrapNone/>
              <wp:docPr id="1" name="Gerader Verbinder 1" descr=" " title="Linie"/>
              <wp:cNvGraphicFramePr/>
              <a:graphic xmlns:a="http://schemas.openxmlformats.org/drawingml/2006/main">
                <a:graphicData uri="http://schemas.microsoft.com/office/word/2010/wordprocessingShape">
                  <wps:wsp>
                    <wps:cNvCnPr/>
                    <wps:spPr>
                      <a:xfrm>
                        <a:off x="0" y="0"/>
                        <a:ext cx="5760000" cy="0"/>
                      </a:xfrm>
                      <a:prstGeom prst="line">
                        <a:avLst/>
                      </a:prstGeom>
                      <a:ln w="9525">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B24E63" id="Gerader Verbinder 1" o:spid="_x0000_s1026" alt="Titel: Linie - Beschreibung:  " style="position:absolute;z-index:-2516531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85.15pt,99pt" to="538.7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" o:allowoverlap="f" strokecolor="#717776 [3214]">
              <v:stroke joinstyle="miter"/>
              <w10:wrap anchorx="page" anchory="page"/>
              <w10:anchorlock/>
            </v:line>
          </w:pict>
        </mc:Fallback>
      </mc:AlternateContent>
    </w:r>
    <w:r w:rsidR="002C79F8" w:rsidRPr="002C79F8">
      <w:rPr>
        <w:noProof/>
        <w:lang w:eastAsia="de-DE"/>
      </w:rPr>
      <mc:AlternateContent>
        <mc:Choice Requires="wps">
          <w:drawing>
            <wp:anchor distT="0" distB="0" distL="114300" distR="114300" simplePos="0" relativeHeight="251664384" behindDoc="1" locked="1" layoutInCell="1" allowOverlap="0" wp14:anchorId="6499C844" wp14:editId="7AA4BCBB">
              <wp:simplePos x="0" y="0"/>
              <wp:positionH relativeFrom="page">
                <wp:posOffset>1081405</wp:posOffset>
              </wp:positionH>
              <wp:positionV relativeFrom="page">
                <wp:posOffset>1441450</wp:posOffset>
              </wp:positionV>
              <wp:extent cx="5760000" cy="0"/>
              <wp:effectExtent l="0" t="0" r="31750" b="19050"/>
              <wp:wrapNone/>
              <wp:docPr id="2" name="Gerader Verbinder 2" descr=" " title="Linie"/>
              <wp:cNvGraphicFramePr/>
              <a:graphic xmlns:a="http://schemas.openxmlformats.org/drawingml/2006/main">
                <a:graphicData uri="http://schemas.microsoft.com/office/word/2010/wordprocessingShape">
                  <wps:wsp>
                    <wps:cNvCnPr/>
                    <wps:spPr>
                      <a:xfrm>
                        <a:off x="0" y="0"/>
                        <a:ext cx="5760000" cy="0"/>
                      </a:xfrm>
                      <a:prstGeom prst="line">
                        <a:avLst/>
                      </a:prstGeom>
                      <a:ln w="9525">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C82EDA4" id="Gerader Verbinder 2" o:spid="_x0000_s1026" alt="Titel: Linie - Beschreibung:  " style="position:absolute;z-index:-2516520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85.15pt,113.5pt" to="538.7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" o:allowoverlap="f" strokecolor="#717776 [3214]">
              <v:stroke joinstyle="miter"/>
              <w10:wrap anchorx="page" anchory="page"/>
              <w10:anchorlock/>
            </v:line>
          </w:pict>
        </mc:Fallback>
      </mc:AlternateContent>
    </w:r>
    <w:r w:rsidR="002C79F8" w:rsidRPr="002C79F8">
      <w:rPr>
        <w:noProof/>
        <w:lang w:eastAsia="de-DE"/>
      </w:rPr>
      <w:drawing>
        <wp:anchor distT="0" distB="0" distL="114300" distR="114300" simplePos="0" relativeHeight="251659264" behindDoc="1" locked="1" layoutInCell="1" allowOverlap="0" wp14:anchorId="1CE93E95" wp14:editId="3B129C4B">
          <wp:simplePos x="0" y="0"/>
          <wp:positionH relativeFrom="page">
            <wp:posOffset>399415</wp:posOffset>
          </wp:positionH>
          <wp:positionV relativeFrom="page">
            <wp:posOffset>485775</wp:posOffset>
          </wp:positionV>
          <wp:extent cx="2059200" cy="597600"/>
          <wp:effectExtent l="0" t="0" r="0" b="0"/>
          <wp:wrapNone/>
          <wp:docPr id="33" name="Grafik 33" descr="achteckige Schraube mit Schriftzug Technische Universität Dresden" title="Logo der TU Dres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U_Dresden_Logo-01.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2059200" cy="597600"/>
                  </a:xfrm>
                  <a:prstGeom prst="rect">
                    <a:avLst/>
                  </a:prstGeom>
                </pic:spPr>
              </pic:pic>
            </a:graphicData>
          </a:graphic>
          <wp14:sizeRelH relativeFrom="page">
            <wp14:pctWidth>0</wp14:pctWidth>
          </wp14:sizeRelH>
          <wp14:sizeRelV relativeFrom="page">
            <wp14:pctHeight>0</wp14:pctHeight>
          </wp14:sizeRelV>
        </wp:anchor>
      </w:drawing>
    </w:r>
    <w:r w:rsidR="002C79F8" w:rsidRPr="002C79F8">
      <w:rPr>
        <w:noProof/>
        <w:lang w:eastAsia="de-DE"/>
      </w:rPr>
      <mc:AlternateContent>
        <mc:Choice Requires="wps">
          <w:drawing>
            <wp:anchor distT="0" distB="0" distL="114300" distR="114300" simplePos="0" relativeHeight="251661312" behindDoc="0" locked="1" layoutInCell="1" allowOverlap="0" wp14:anchorId="5402ABA2" wp14:editId="057F3D26">
              <wp:simplePos x="0" y="0"/>
              <wp:positionH relativeFrom="page">
                <wp:posOffset>1085215</wp:posOffset>
              </wp:positionH>
              <wp:positionV relativeFrom="page">
                <wp:posOffset>1176020</wp:posOffset>
              </wp:positionV>
              <wp:extent cx="5767070" cy="197485"/>
              <wp:effectExtent l="0" t="0" r="5080" b="12065"/>
              <wp:wrapSquare wrapText="bothSides"/>
              <wp:docPr id="8" name="Textfeld 8" title="Institut/Einrichtung"/>
              <wp:cNvGraphicFramePr/>
              <a:graphic xmlns:a="http://schemas.openxmlformats.org/drawingml/2006/main">
                <a:graphicData uri="http://schemas.microsoft.com/office/word/2010/wordprocessingShape">
                  <wps:wsp>
                    <wps:cNvSpPr txBox="1"/>
                    <wps:spPr>
                      <a:xfrm>
                        <a:off x="0" y="0"/>
                        <a:ext cx="5767070" cy="197485"/>
                      </a:xfrm>
                      <a:prstGeom prst="rect">
                        <a:avLst/>
                      </a:prstGeom>
                      <a:noFill/>
                      <a:ln w="6350">
                        <a:noFill/>
                      </a:ln>
                    </wps:spPr>
                    <wps:txbx>
                      <w:txbxContent>
                        <w:p w14:paraId="72F3F183" w14:textId="77777777" w:rsidR="002C79F8" w:rsidRPr="00AA1040" w:rsidRDefault="002C79F8" w:rsidP="002C79F8">
                          <w:pPr>
                            <w:pStyle w:val="Querbalken2Ebene"/>
                          </w:pPr>
                          <w:r w:rsidRPr="00AA1040">
                            <w:rPr>
                              <w:rStyle w:val="Querbalken1Ebenefett"/>
                            </w:rPr>
                            <w:t>Der…</w:t>
                          </w:r>
                          <w:r w:rsidRPr="00AA1040">
                            <w:t xml:space="preserve"> Dezernat…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C7E57" id="Textfeld 8" o:spid="_x0000_s1029" type="#_x0000_t202" alt="Titel: Institut/Einrichtung" style="position:absolute;margin-left:85.45pt;margin-top:92.6pt;width:454.1pt;height:15.5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" o:allowoverlap="f" filled="f" stroked="f" strokeweight=".5pt">
              <v:textbox inset="0,0,0,0">
                <w:txbxContent>
                  <w:p w:rsidR="002C79F8" w:rsidRPr="00AA1040" w:rsidRDefault="002C79F8" w:rsidP="002C79F8">
                    <w:pPr>
                      <w:pStyle w:val="Querbalken2Ebene"/>
                    </w:pPr>
                    <w:r w:rsidRPr="00AA1040">
                      <w:rPr>
                        <w:rStyle w:val="Querbalken1Ebenefett"/>
                      </w:rPr>
                      <w:t>Der…</w:t>
                    </w:r>
                    <w:r w:rsidRPr="00AA1040">
                      <w:t xml:space="preserve"> Dezernat…</w:t>
                    </w:r>
                  </w:p>
                </w:txbxContent>
              </v:textbox>
              <w10:wrap type="square" anchorx="page" anchory="page"/>
              <w10:anchorlock/>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15:restartNumberingAfterBreak="0">
    <w:nsid w:val="03784601"/>
    <w:multiLevelType w:val="hybridMultilevel"/>
    <w:tmpl w:val="0958CF36"/>
    <w:lvl w:ilvl="0" w:tplc="7DA46AD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50EF3294"/>
    <w:multiLevelType w:val="hybridMultilevel"/>
    <w:tmpl w:val="169CE536"/>
    <w:lvl w:ilvl="0" w:tplc="E6A26CE6">
      <w:start w:val="1"/>
      <w:numFmt w:val="decimal"/>
      <w:lvlText w:val="%1"/>
      <w:lvlJc w:val="left"/>
      <w:pPr>
        <w:ind w:left="795" w:hanging="435"/>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rahn,Philipp">
    <w15:presenceInfo w15:providerId="AD" w15:userId="S-1-5-21-1982228756-150042506-1537001085-224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0AB"/>
    <w:rsid w:val="00002782"/>
    <w:rsid w:val="00004E20"/>
    <w:rsid w:val="00012EF6"/>
    <w:rsid w:val="00020D52"/>
    <w:rsid w:val="00030F64"/>
    <w:rsid w:val="00040036"/>
    <w:rsid w:val="0006442D"/>
    <w:rsid w:val="000A511F"/>
    <w:rsid w:val="000B0B77"/>
    <w:rsid w:val="000B2430"/>
    <w:rsid w:val="000C6466"/>
    <w:rsid w:val="001248B5"/>
    <w:rsid w:val="00147C30"/>
    <w:rsid w:val="0016056A"/>
    <w:rsid w:val="001746E5"/>
    <w:rsid w:val="001A0EE3"/>
    <w:rsid w:val="001C2D95"/>
    <w:rsid w:val="001C38E0"/>
    <w:rsid w:val="001C6AF9"/>
    <w:rsid w:val="00201940"/>
    <w:rsid w:val="00202199"/>
    <w:rsid w:val="00204B4C"/>
    <w:rsid w:val="00232859"/>
    <w:rsid w:val="00242EB1"/>
    <w:rsid w:val="00261365"/>
    <w:rsid w:val="002A62F6"/>
    <w:rsid w:val="002A799B"/>
    <w:rsid w:val="002B2443"/>
    <w:rsid w:val="002C51B3"/>
    <w:rsid w:val="002C79F8"/>
    <w:rsid w:val="00302EE4"/>
    <w:rsid w:val="0031725B"/>
    <w:rsid w:val="00341F23"/>
    <w:rsid w:val="003662D4"/>
    <w:rsid w:val="00376D8D"/>
    <w:rsid w:val="00397BF1"/>
    <w:rsid w:val="003B3D49"/>
    <w:rsid w:val="003B6D92"/>
    <w:rsid w:val="003C178E"/>
    <w:rsid w:val="003D1C5E"/>
    <w:rsid w:val="003D5C0B"/>
    <w:rsid w:val="003D7E5C"/>
    <w:rsid w:val="003E5300"/>
    <w:rsid w:val="003E5E24"/>
    <w:rsid w:val="003F1952"/>
    <w:rsid w:val="00466EB5"/>
    <w:rsid w:val="00476796"/>
    <w:rsid w:val="004812AB"/>
    <w:rsid w:val="00484A22"/>
    <w:rsid w:val="00490B37"/>
    <w:rsid w:val="004E2CF4"/>
    <w:rsid w:val="004E300C"/>
    <w:rsid w:val="004E7D3D"/>
    <w:rsid w:val="004F13BC"/>
    <w:rsid w:val="005012DE"/>
    <w:rsid w:val="0050320A"/>
    <w:rsid w:val="00512155"/>
    <w:rsid w:val="005237F1"/>
    <w:rsid w:val="0053428D"/>
    <w:rsid w:val="00550B7C"/>
    <w:rsid w:val="005517C0"/>
    <w:rsid w:val="00577651"/>
    <w:rsid w:val="00577C66"/>
    <w:rsid w:val="00583F21"/>
    <w:rsid w:val="005A224E"/>
    <w:rsid w:val="005D5E63"/>
    <w:rsid w:val="005E25E6"/>
    <w:rsid w:val="005E49BA"/>
    <w:rsid w:val="00613A4D"/>
    <w:rsid w:val="00624EB6"/>
    <w:rsid w:val="00643677"/>
    <w:rsid w:val="00663BDA"/>
    <w:rsid w:val="00670891"/>
    <w:rsid w:val="00673ABA"/>
    <w:rsid w:val="0067736C"/>
    <w:rsid w:val="00692740"/>
    <w:rsid w:val="006936B9"/>
    <w:rsid w:val="00697B5D"/>
    <w:rsid w:val="006B4F10"/>
    <w:rsid w:val="006C4317"/>
    <w:rsid w:val="006E4761"/>
    <w:rsid w:val="006F69B0"/>
    <w:rsid w:val="006F709C"/>
    <w:rsid w:val="00702BA8"/>
    <w:rsid w:val="00724965"/>
    <w:rsid w:val="007315A6"/>
    <w:rsid w:val="0073315B"/>
    <w:rsid w:val="007376D7"/>
    <w:rsid w:val="00743E9E"/>
    <w:rsid w:val="00774F2B"/>
    <w:rsid w:val="00775CDD"/>
    <w:rsid w:val="00797ABE"/>
    <w:rsid w:val="007F12EE"/>
    <w:rsid w:val="008110EB"/>
    <w:rsid w:val="00813AC4"/>
    <w:rsid w:val="008275E3"/>
    <w:rsid w:val="00830818"/>
    <w:rsid w:val="00865AAF"/>
    <w:rsid w:val="008801C7"/>
    <w:rsid w:val="008A4FE0"/>
    <w:rsid w:val="008A5D6F"/>
    <w:rsid w:val="0090090A"/>
    <w:rsid w:val="0090212E"/>
    <w:rsid w:val="009051D8"/>
    <w:rsid w:val="009075A4"/>
    <w:rsid w:val="00920C5C"/>
    <w:rsid w:val="0093653F"/>
    <w:rsid w:val="00957D7C"/>
    <w:rsid w:val="00957E5A"/>
    <w:rsid w:val="00962D85"/>
    <w:rsid w:val="00997732"/>
    <w:rsid w:val="009A1770"/>
    <w:rsid w:val="009A4DB5"/>
    <w:rsid w:val="009A5CC3"/>
    <w:rsid w:val="009B47A1"/>
    <w:rsid w:val="009D0993"/>
    <w:rsid w:val="009D6115"/>
    <w:rsid w:val="009F727A"/>
    <w:rsid w:val="00A22DDC"/>
    <w:rsid w:val="00A33529"/>
    <w:rsid w:val="00A6088B"/>
    <w:rsid w:val="00A64223"/>
    <w:rsid w:val="00A675AF"/>
    <w:rsid w:val="00A67934"/>
    <w:rsid w:val="00A77480"/>
    <w:rsid w:val="00A77B7B"/>
    <w:rsid w:val="00A844C7"/>
    <w:rsid w:val="00A90E1F"/>
    <w:rsid w:val="00AA01FE"/>
    <w:rsid w:val="00AA1040"/>
    <w:rsid w:val="00AC78CF"/>
    <w:rsid w:val="00AD2D3C"/>
    <w:rsid w:val="00AF184C"/>
    <w:rsid w:val="00B21E61"/>
    <w:rsid w:val="00B2283C"/>
    <w:rsid w:val="00B31494"/>
    <w:rsid w:val="00B5533B"/>
    <w:rsid w:val="00B6751D"/>
    <w:rsid w:val="00B800DC"/>
    <w:rsid w:val="00BA06E5"/>
    <w:rsid w:val="00BB323A"/>
    <w:rsid w:val="00BB65E4"/>
    <w:rsid w:val="00BC605D"/>
    <w:rsid w:val="00BD17DF"/>
    <w:rsid w:val="00BD25A5"/>
    <w:rsid w:val="00BF30EE"/>
    <w:rsid w:val="00C3629C"/>
    <w:rsid w:val="00C67E16"/>
    <w:rsid w:val="00C77373"/>
    <w:rsid w:val="00C8175E"/>
    <w:rsid w:val="00C81E0E"/>
    <w:rsid w:val="00C93ED1"/>
    <w:rsid w:val="00CA258E"/>
    <w:rsid w:val="00CB5D69"/>
    <w:rsid w:val="00CC2C1F"/>
    <w:rsid w:val="00CD43FB"/>
    <w:rsid w:val="00CD4A9E"/>
    <w:rsid w:val="00CF004E"/>
    <w:rsid w:val="00D077E4"/>
    <w:rsid w:val="00D10A76"/>
    <w:rsid w:val="00D160AB"/>
    <w:rsid w:val="00D34F0E"/>
    <w:rsid w:val="00D406D9"/>
    <w:rsid w:val="00D50651"/>
    <w:rsid w:val="00D67182"/>
    <w:rsid w:val="00D9216B"/>
    <w:rsid w:val="00D95672"/>
    <w:rsid w:val="00DB0F70"/>
    <w:rsid w:val="00DC6DBB"/>
    <w:rsid w:val="00DD2F56"/>
    <w:rsid w:val="00DF72FD"/>
    <w:rsid w:val="00E05A67"/>
    <w:rsid w:val="00E11073"/>
    <w:rsid w:val="00E26472"/>
    <w:rsid w:val="00E27170"/>
    <w:rsid w:val="00E47558"/>
    <w:rsid w:val="00E63765"/>
    <w:rsid w:val="00E64FF9"/>
    <w:rsid w:val="00E70208"/>
    <w:rsid w:val="00E70A04"/>
    <w:rsid w:val="00E87128"/>
    <w:rsid w:val="00EA5D52"/>
    <w:rsid w:val="00EC0DB3"/>
    <w:rsid w:val="00EC20CA"/>
    <w:rsid w:val="00F01869"/>
    <w:rsid w:val="00F15FF5"/>
    <w:rsid w:val="00F16E86"/>
    <w:rsid w:val="00F224AE"/>
    <w:rsid w:val="00F56141"/>
    <w:rsid w:val="00F9717F"/>
    <w:rsid w:val="00FC31B4"/>
    <w:rsid w:val="00FC36E9"/>
    <w:rsid w:val="00FE5DE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36D7226"/>
  <w15:chartTrackingRefBased/>
  <w15:docId w15:val="{7159C73B-F78B-4D98-8F1C-0C2DB53EA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Open Sans" w:eastAsiaTheme="minorHAnsi" w:hAnsi="Open Sans" w:cstheme="minorBidi"/>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uiPriority="9"/>
    <w:lsdException w:name="heading 3" w:semiHidden="1"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C51B3"/>
    <w:pPr>
      <w:spacing w:after="120" w:line="260" w:lineRule="exact"/>
    </w:pPr>
    <w:rPr>
      <w:color w:val="000000" w:themeColor="text1"/>
    </w:rPr>
  </w:style>
  <w:style w:type="paragraph" w:styleId="berschrift1">
    <w:name w:val="heading 1"/>
    <w:basedOn w:val="Standard"/>
    <w:next w:val="Standard"/>
    <w:link w:val="berschrift1Zchn"/>
    <w:uiPriority w:val="5"/>
    <w:rsid w:val="00670891"/>
    <w:pPr>
      <w:keepNext/>
      <w:keepLines/>
      <w:spacing w:before="240" w:after="240"/>
      <w:outlineLvl w:val="0"/>
    </w:pPr>
    <w:rPr>
      <w:rFonts w:eastAsiaTheme="majorEastAsia" w:cstheme="majorBidi"/>
      <w:b/>
      <w:sz w:val="28"/>
      <w:szCs w:val="32"/>
    </w:rPr>
  </w:style>
  <w:style w:type="paragraph" w:styleId="berschrift2">
    <w:name w:val="heading 2"/>
    <w:basedOn w:val="berschrift1"/>
    <w:next w:val="Standard"/>
    <w:link w:val="berschrift2Zchn"/>
    <w:uiPriority w:val="9"/>
    <w:rsid w:val="006B4F10"/>
    <w:pPr>
      <w:spacing w:before="40" w:line="280" w:lineRule="exact"/>
      <w:outlineLvl w:val="1"/>
    </w:pPr>
    <w:rPr>
      <w:color w:val="00305E" w:themeColor="text2"/>
      <w:sz w:val="24"/>
      <w:szCs w:val="26"/>
    </w:rPr>
  </w:style>
  <w:style w:type="paragraph" w:styleId="berschrift6">
    <w:name w:val="heading 6"/>
    <w:basedOn w:val="Standard"/>
    <w:next w:val="Standard"/>
    <w:link w:val="berschrift6Zchn"/>
    <w:uiPriority w:val="9"/>
    <w:semiHidden/>
    <w:unhideWhenUsed/>
    <w:qFormat/>
    <w:rsid w:val="00583F21"/>
    <w:pPr>
      <w:keepNext/>
      <w:keepLines/>
      <w:spacing w:before="40" w:after="0"/>
      <w:outlineLvl w:val="5"/>
    </w:pPr>
    <w:rPr>
      <w:rFonts w:asciiTheme="majorHAnsi" w:eastAsiaTheme="majorEastAsia" w:hAnsiTheme="majorHAnsi" w:cstheme="majorBidi"/>
      <w:color w:val="003459"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BB65E4"/>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B65E4"/>
    <w:rPr>
      <w:rFonts w:ascii="Segoe UI" w:hAnsi="Segoe UI" w:cs="Segoe UI"/>
      <w:sz w:val="18"/>
      <w:szCs w:val="18"/>
    </w:rPr>
  </w:style>
  <w:style w:type="character" w:customStyle="1" w:styleId="berschrift1Zchn">
    <w:name w:val="Überschrift 1 Zchn"/>
    <w:basedOn w:val="Absatz-Standardschriftart"/>
    <w:link w:val="berschrift1"/>
    <w:uiPriority w:val="5"/>
    <w:rsid w:val="00512155"/>
    <w:rPr>
      <w:rFonts w:eastAsiaTheme="majorEastAsia" w:cstheme="majorBidi"/>
      <w:b/>
      <w:color w:val="000000" w:themeColor="text1"/>
      <w:sz w:val="28"/>
      <w:szCs w:val="32"/>
    </w:rPr>
  </w:style>
  <w:style w:type="character" w:customStyle="1" w:styleId="berschrift2Zchn">
    <w:name w:val="Überschrift 2 Zchn"/>
    <w:basedOn w:val="Absatz-Standardschriftart"/>
    <w:link w:val="berschrift2"/>
    <w:uiPriority w:val="9"/>
    <w:rsid w:val="006B4F10"/>
    <w:rPr>
      <w:rFonts w:eastAsiaTheme="majorEastAsia" w:cstheme="majorBidi"/>
      <w:b/>
      <w:color w:val="00305E" w:themeColor="text2"/>
      <w:sz w:val="24"/>
      <w:szCs w:val="26"/>
    </w:rPr>
  </w:style>
  <w:style w:type="character" w:customStyle="1" w:styleId="Kursiv">
    <w:name w:val="Kursiv"/>
    <w:basedOn w:val="Absatz-Standardschriftart"/>
    <w:uiPriority w:val="1"/>
    <w:qFormat/>
    <w:rsid w:val="00670891"/>
    <w:rPr>
      <w:i/>
    </w:rPr>
  </w:style>
  <w:style w:type="paragraph" w:customStyle="1" w:styleId="Querbalken2Ebene">
    <w:name w:val="Querbalken 2. Ebene"/>
    <w:basedOn w:val="Datumszeile"/>
    <w:link w:val="Querbalken2EbeneZchn"/>
    <w:uiPriority w:val="3"/>
    <w:qFormat/>
    <w:rsid w:val="00577C66"/>
    <w:pPr>
      <w:ind w:left="0"/>
    </w:pPr>
    <w:rPr>
      <w:color w:val="717776" w:themeColor="background2"/>
      <w:sz w:val="18"/>
    </w:rPr>
  </w:style>
  <w:style w:type="table" w:styleId="Tabellenraster">
    <w:name w:val="Table Grid"/>
    <w:basedOn w:val="NormaleTabelle"/>
    <w:uiPriority w:val="39"/>
    <w:rsid w:val="00DF72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ubereichStandard">
    <w:name w:val="Fußbereich Standard"/>
    <w:basedOn w:val="Standard"/>
    <w:uiPriority w:val="4"/>
    <w:qFormat/>
    <w:rsid w:val="00BA06E5"/>
    <w:pPr>
      <w:framePr w:hSpace="142" w:wrap="around" w:vAnchor="page" w:hAnchor="margin" w:y="14176"/>
      <w:spacing w:after="0" w:line="160" w:lineRule="exact"/>
      <w:suppressOverlap/>
    </w:pPr>
    <w:rPr>
      <w:color w:val="717776" w:themeColor="background2"/>
      <w:spacing w:val="4"/>
      <w:sz w:val="12"/>
    </w:rPr>
  </w:style>
  <w:style w:type="paragraph" w:customStyle="1" w:styleId="Absenderzeile">
    <w:name w:val="Absenderzeile"/>
    <w:basedOn w:val="Standard"/>
    <w:link w:val="AbsenderzeileZchn"/>
    <w:uiPriority w:val="3"/>
    <w:qFormat/>
    <w:rsid w:val="00261365"/>
    <w:pPr>
      <w:spacing w:after="220"/>
    </w:pPr>
    <w:rPr>
      <w:color w:val="717776" w:themeColor="background2"/>
      <w:spacing w:val="4"/>
      <w:sz w:val="14"/>
      <w:szCs w:val="14"/>
    </w:rPr>
  </w:style>
  <w:style w:type="paragraph" w:customStyle="1" w:styleId="Adressfeld">
    <w:name w:val="Adressfeld"/>
    <w:basedOn w:val="Absenderzeile"/>
    <w:link w:val="AdressfeldZchn"/>
    <w:uiPriority w:val="3"/>
    <w:qFormat/>
    <w:rsid w:val="00D95672"/>
    <w:rPr>
      <w:color w:val="000000" w:themeColor="text1"/>
      <w:sz w:val="20"/>
    </w:rPr>
  </w:style>
  <w:style w:type="character" w:customStyle="1" w:styleId="AbsenderzeileZchn">
    <w:name w:val="Absenderzeile Zchn"/>
    <w:basedOn w:val="Absatz-Standardschriftart"/>
    <w:link w:val="Absenderzeile"/>
    <w:uiPriority w:val="3"/>
    <w:rsid w:val="00512155"/>
    <w:rPr>
      <w:color w:val="717776" w:themeColor="background2"/>
      <w:spacing w:val="4"/>
      <w:sz w:val="14"/>
      <w:szCs w:val="14"/>
    </w:rPr>
  </w:style>
  <w:style w:type="paragraph" w:customStyle="1" w:styleId="Bearbeiterdaten">
    <w:name w:val="Bearbeiterdaten"/>
    <w:basedOn w:val="Absenderzeile"/>
    <w:link w:val="BearbeiterdatenZchn"/>
    <w:uiPriority w:val="3"/>
    <w:qFormat/>
    <w:rsid w:val="008801C7"/>
    <w:pPr>
      <w:tabs>
        <w:tab w:val="left" w:pos="0"/>
        <w:tab w:val="left" w:pos="1191"/>
      </w:tabs>
      <w:spacing w:line="220" w:lineRule="exact"/>
      <w:contextualSpacing/>
    </w:pPr>
    <w:rPr>
      <w:color w:val="000000" w:themeColor="text1"/>
    </w:rPr>
  </w:style>
  <w:style w:type="character" w:customStyle="1" w:styleId="AdressfeldZchn">
    <w:name w:val="Adressfeld Zchn"/>
    <w:basedOn w:val="AbsenderzeileZchn"/>
    <w:link w:val="Adressfeld"/>
    <w:uiPriority w:val="3"/>
    <w:rsid w:val="00512155"/>
    <w:rPr>
      <w:color w:val="000000" w:themeColor="text1"/>
      <w:spacing w:val="4"/>
      <w:sz w:val="14"/>
      <w:szCs w:val="14"/>
    </w:rPr>
  </w:style>
  <w:style w:type="paragraph" w:customStyle="1" w:styleId="Datumszeile">
    <w:name w:val="Datumszeile"/>
    <w:basedOn w:val="Bearbeiterdaten"/>
    <w:link w:val="DatumszeileZchn"/>
    <w:uiPriority w:val="4"/>
    <w:qFormat/>
    <w:rsid w:val="00BF30EE"/>
    <w:pPr>
      <w:spacing w:before="3500"/>
      <w:ind w:left="5216"/>
    </w:pPr>
    <w:rPr>
      <w:sz w:val="20"/>
    </w:rPr>
  </w:style>
  <w:style w:type="character" w:styleId="Fett">
    <w:name w:val="Strong"/>
    <w:basedOn w:val="Absatz-Standardschriftart"/>
    <w:qFormat/>
    <w:rsid w:val="00D34F0E"/>
    <w:rPr>
      <w:b/>
      <w:bCs/>
    </w:rPr>
  </w:style>
  <w:style w:type="character" w:customStyle="1" w:styleId="Querbalken1Ebenefett">
    <w:name w:val="Querbalken 1. Ebene fett"/>
    <w:basedOn w:val="Fett"/>
    <w:uiPriority w:val="3"/>
    <w:qFormat/>
    <w:rsid w:val="003D7E5C"/>
    <w:rPr>
      <w:rFonts w:ascii="Open Sans" w:hAnsi="Open Sans"/>
      <w:b/>
      <w:bCs/>
      <w:color w:val="717776" w:themeColor="background2"/>
      <w:sz w:val="18"/>
    </w:rPr>
  </w:style>
  <w:style w:type="paragraph" w:styleId="Kopfzeile">
    <w:name w:val="header"/>
    <w:basedOn w:val="Standard"/>
    <w:link w:val="KopfzeileZchn"/>
    <w:uiPriority w:val="99"/>
    <w:semiHidden/>
    <w:rsid w:val="00702B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77B7B"/>
    <w:rPr>
      <w:color w:val="000000" w:themeColor="text1"/>
    </w:rPr>
  </w:style>
  <w:style w:type="paragraph" w:styleId="Fuzeile">
    <w:name w:val="footer"/>
    <w:basedOn w:val="Standard"/>
    <w:link w:val="FuzeileZchn"/>
    <w:uiPriority w:val="99"/>
    <w:semiHidden/>
    <w:rsid w:val="00702BA8"/>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A77B7B"/>
    <w:rPr>
      <w:color w:val="000000" w:themeColor="text1"/>
    </w:rPr>
  </w:style>
  <w:style w:type="paragraph" w:customStyle="1" w:styleId="SeitenzahlFolgeseiten">
    <w:name w:val="Seitenzahl Folgeseiten"/>
    <w:basedOn w:val="Fuzeile"/>
    <w:link w:val="SeitenzahlFolgeseitenZchn"/>
    <w:uiPriority w:val="10"/>
    <w:qFormat/>
    <w:rsid w:val="00A77B7B"/>
    <w:pPr>
      <w:jc w:val="right"/>
    </w:pPr>
    <w:rPr>
      <w:rFonts w:ascii="Open Sans Light" w:hAnsi="Open Sans Light"/>
      <w:sz w:val="18"/>
    </w:rPr>
  </w:style>
  <w:style w:type="character" w:customStyle="1" w:styleId="BearbeiterdatenZchn">
    <w:name w:val="Bearbeiterdaten Zchn"/>
    <w:basedOn w:val="AbsenderzeileZchn"/>
    <w:link w:val="Bearbeiterdaten"/>
    <w:uiPriority w:val="3"/>
    <w:rsid w:val="003D7E5C"/>
    <w:rPr>
      <w:color w:val="000000" w:themeColor="text1"/>
      <w:spacing w:val="4"/>
      <w:sz w:val="14"/>
      <w:szCs w:val="14"/>
    </w:rPr>
  </w:style>
  <w:style w:type="character" w:customStyle="1" w:styleId="SeitenzahlFolgeseitenZchn">
    <w:name w:val="Seitenzahl Folgeseiten Zchn"/>
    <w:basedOn w:val="FuzeileZchn"/>
    <w:link w:val="SeitenzahlFolgeseiten"/>
    <w:uiPriority w:val="10"/>
    <w:rsid w:val="00A77B7B"/>
    <w:rPr>
      <w:rFonts w:ascii="Open Sans Light" w:hAnsi="Open Sans Light"/>
      <w:color w:val="000000" w:themeColor="text1"/>
      <w:sz w:val="18"/>
    </w:rPr>
  </w:style>
  <w:style w:type="character" w:customStyle="1" w:styleId="DatumszeileZchn">
    <w:name w:val="Datumszeile Zchn"/>
    <w:basedOn w:val="BearbeiterdatenZchn"/>
    <w:link w:val="Datumszeile"/>
    <w:uiPriority w:val="4"/>
    <w:rsid w:val="00BF30EE"/>
    <w:rPr>
      <w:color w:val="000000" w:themeColor="text1"/>
      <w:spacing w:val="4"/>
      <w:sz w:val="14"/>
      <w:szCs w:val="14"/>
    </w:rPr>
  </w:style>
  <w:style w:type="character" w:customStyle="1" w:styleId="Querbalken2EbeneZchn">
    <w:name w:val="Querbalken 2. Ebene Zchn"/>
    <w:basedOn w:val="DatumszeileZchn"/>
    <w:link w:val="Querbalken2Ebene"/>
    <w:uiPriority w:val="3"/>
    <w:rsid w:val="003D7E5C"/>
    <w:rPr>
      <w:color w:val="717776" w:themeColor="background2"/>
      <w:spacing w:val="4"/>
      <w:sz w:val="18"/>
      <w:szCs w:val="14"/>
    </w:rPr>
  </w:style>
  <w:style w:type="paragraph" w:customStyle="1" w:styleId="tud-briefkontakt">
    <w:name w:val="tud-brief_kontakt"/>
    <w:basedOn w:val="Standard"/>
    <w:rsid w:val="00D160AB"/>
    <w:pPr>
      <w:widowControl w:val="0"/>
      <w:tabs>
        <w:tab w:val="left" w:pos="851"/>
      </w:tabs>
      <w:autoSpaceDE w:val="0"/>
      <w:autoSpaceDN w:val="0"/>
      <w:spacing w:after="0" w:line="220" w:lineRule="exact"/>
      <w:ind w:left="851" w:hanging="851"/>
    </w:pPr>
    <w:rPr>
      <w:rFonts w:ascii="Univers 45 Light" w:eastAsia="Times New Roman" w:hAnsi="Univers 45 Light" w:cs="Times New Roman"/>
      <w:color w:val="000000"/>
      <w:spacing w:val="4"/>
      <w:sz w:val="14"/>
      <w:szCs w:val="14"/>
      <w:lang w:eastAsia="de-DE"/>
    </w:rPr>
  </w:style>
  <w:style w:type="paragraph" w:customStyle="1" w:styleId="tud-brieffakultten-leiste">
    <w:name w:val="tud-brief_fakultäten-leiste"/>
    <w:basedOn w:val="Standard"/>
    <w:rsid w:val="00D160AB"/>
    <w:pPr>
      <w:widowControl w:val="0"/>
      <w:autoSpaceDE w:val="0"/>
      <w:autoSpaceDN w:val="0"/>
      <w:spacing w:after="0" w:line="280" w:lineRule="exact"/>
    </w:pPr>
    <w:rPr>
      <w:rFonts w:ascii="Univers 45 Light" w:eastAsia="Times New Roman" w:hAnsi="Univers 45 Light" w:cs="Times New Roman"/>
      <w:color w:val="000000"/>
      <w:w w:val="101"/>
      <w:sz w:val="18"/>
      <w:szCs w:val="18"/>
      <w:lang w:eastAsia="de-DE"/>
    </w:rPr>
  </w:style>
  <w:style w:type="character" w:styleId="Hyperlink">
    <w:name w:val="Hyperlink"/>
    <w:rsid w:val="007376D7"/>
  </w:style>
  <w:style w:type="paragraph" w:customStyle="1" w:styleId="Tabellenberschrift">
    <w:name w:val="Tabellen Überschrift"/>
    <w:basedOn w:val="Standard"/>
    <w:rsid w:val="007376D7"/>
    <w:pPr>
      <w:widowControl w:val="0"/>
      <w:suppressLineNumbers/>
      <w:autoSpaceDE w:val="0"/>
      <w:spacing w:after="0" w:line="240" w:lineRule="auto"/>
      <w:jc w:val="center"/>
    </w:pPr>
    <w:rPr>
      <w:rFonts w:ascii="Arial" w:eastAsia="Arial" w:hAnsi="Arial" w:cs="Arial"/>
      <w:b/>
      <w:bCs/>
      <w:color w:val="auto"/>
      <w:lang w:eastAsia="de-DE"/>
    </w:rPr>
  </w:style>
  <w:style w:type="paragraph" w:styleId="Listenabsatz">
    <w:name w:val="List Paragraph"/>
    <w:basedOn w:val="Standard"/>
    <w:uiPriority w:val="34"/>
    <w:qFormat/>
    <w:rsid w:val="007376D7"/>
    <w:pPr>
      <w:ind w:left="720"/>
      <w:contextualSpacing/>
    </w:pPr>
  </w:style>
  <w:style w:type="character" w:styleId="Kommentarzeichen">
    <w:name w:val="annotation reference"/>
    <w:basedOn w:val="Absatz-Standardschriftart"/>
    <w:uiPriority w:val="99"/>
    <w:semiHidden/>
    <w:unhideWhenUsed/>
    <w:rsid w:val="00B800DC"/>
    <w:rPr>
      <w:sz w:val="16"/>
      <w:szCs w:val="16"/>
    </w:rPr>
  </w:style>
  <w:style w:type="paragraph" w:styleId="Kommentartext">
    <w:name w:val="annotation text"/>
    <w:basedOn w:val="Standard"/>
    <w:link w:val="KommentartextZchn"/>
    <w:uiPriority w:val="99"/>
    <w:semiHidden/>
    <w:unhideWhenUsed/>
    <w:rsid w:val="00B800DC"/>
    <w:pPr>
      <w:spacing w:line="240" w:lineRule="auto"/>
    </w:pPr>
  </w:style>
  <w:style w:type="character" w:customStyle="1" w:styleId="KommentartextZchn">
    <w:name w:val="Kommentartext Zchn"/>
    <w:basedOn w:val="Absatz-Standardschriftart"/>
    <w:link w:val="Kommentartext"/>
    <w:uiPriority w:val="99"/>
    <w:semiHidden/>
    <w:rsid w:val="00B800DC"/>
    <w:rPr>
      <w:color w:val="000000" w:themeColor="text1"/>
    </w:rPr>
  </w:style>
  <w:style w:type="paragraph" w:styleId="Kommentarthema">
    <w:name w:val="annotation subject"/>
    <w:basedOn w:val="Kommentartext"/>
    <w:next w:val="Kommentartext"/>
    <w:link w:val="KommentarthemaZchn"/>
    <w:uiPriority w:val="99"/>
    <w:semiHidden/>
    <w:unhideWhenUsed/>
    <w:rsid w:val="00B800DC"/>
    <w:rPr>
      <w:b/>
      <w:bCs/>
    </w:rPr>
  </w:style>
  <w:style w:type="character" w:customStyle="1" w:styleId="KommentarthemaZchn">
    <w:name w:val="Kommentarthema Zchn"/>
    <w:basedOn w:val="KommentartextZchn"/>
    <w:link w:val="Kommentarthema"/>
    <w:uiPriority w:val="99"/>
    <w:semiHidden/>
    <w:rsid w:val="00B800DC"/>
    <w:rPr>
      <w:b/>
      <w:bCs/>
      <w:color w:val="000000" w:themeColor="text1"/>
    </w:rPr>
  </w:style>
  <w:style w:type="character" w:customStyle="1" w:styleId="berschrift6Zchn">
    <w:name w:val="Überschrift 6 Zchn"/>
    <w:basedOn w:val="Absatz-Standardschriftart"/>
    <w:link w:val="berschrift6"/>
    <w:uiPriority w:val="9"/>
    <w:semiHidden/>
    <w:rsid w:val="00583F21"/>
    <w:rPr>
      <w:rFonts w:asciiTheme="majorHAnsi" w:eastAsiaTheme="majorEastAsia" w:hAnsiTheme="majorHAnsi" w:cstheme="majorBidi"/>
      <w:color w:val="003459"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146603">
      <w:bodyDiv w:val="1"/>
      <w:marLeft w:val="0"/>
      <w:marRight w:val="0"/>
      <w:marTop w:val="0"/>
      <w:marBottom w:val="0"/>
      <w:divBdr>
        <w:top w:val="none" w:sz="0" w:space="0" w:color="auto"/>
        <w:left w:val="none" w:sz="0" w:space="0" w:color="auto"/>
        <w:bottom w:val="none" w:sz="0" w:space="0" w:color="auto"/>
        <w:right w:val="none" w:sz="0" w:space="0" w:color="auto"/>
      </w:divBdr>
    </w:div>
    <w:div w:id="422607808">
      <w:bodyDiv w:val="1"/>
      <w:marLeft w:val="0"/>
      <w:marRight w:val="0"/>
      <w:marTop w:val="0"/>
      <w:marBottom w:val="0"/>
      <w:divBdr>
        <w:top w:val="none" w:sz="0" w:space="0" w:color="auto"/>
        <w:left w:val="none" w:sz="0" w:space="0" w:color="auto"/>
        <w:bottom w:val="none" w:sz="0" w:space="0" w:color="auto"/>
        <w:right w:val="none" w:sz="0" w:space="0" w:color="auto"/>
      </w:divBdr>
    </w:div>
    <w:div w:id="592396952">
      <w:bodyDiv w:val="1"/>
      <w:marLeft w:val="0"/>
      <w:marRight w:val="0"/>
      <w:marTop w:val="0"/>
      <w:marBottom w:val="0"/>
      <w:divBdr>
        <w:top w:val="none" w:sz="0" w:space="0" w:color="auto"/>
        <w:left w:val="none" w:sz="0" w:space="0" w:color="auto"/>
        <w:bottom w:val="none" w:sz="0" w:space="0" w:color="auto"/>
        <w:right w:val="none" w:sz="0" w:space="0" w:color="auto"/>
      </w:divBdr>
    </w:div>
    <w:div w:id="666634242">
      <w:bodyDiv w:val="1"/>
      <w:marLeft w:val="0"/>
      <w:marRight w:val="0"/>
      <w:marTop w:val="0"/>
      <w:marBottom w:val="0"/>
      <w:divBdr>
        <w:top w:val="none" w:sz="0" w:space="0" w:color="auto"/>
        <w:left w:val="none" w:sz="0" w:space="0" w:color="auto"/>
        <w:bottom w:val="none" w:sz="0" w:space="0" w:color="auto"/>
        <w:right w:val="none" w:sz="0" w:space="0" w:color="auto"/>
      </w:divBdr>
    </w:div>
    <w:div w:id="1529249079">
      <w:bodyDiv w:val="1"/>
      <w:marLeft w:val="0"/>
      <w:marRight w:val="0"/>
      <w:marTop w:val="0"/>
      <w:marBottom w:val="0"/>
      <w:divBdr>
        <w:top w:val="none" w:sz="0" w:space="0" w:color="auto"/>
        <w:left w:val="none" w:sz="0" w:space="0" w:color="auto"/>
        <w:bottom w:val="none" w:sz="0" w:space="0" w:color="auto"/>
        <w:right w:val="none" w:sz="0" w:space="0" w:color="auto"/>
      </w:divBdr>
    </w:div>
    <w:div w:id="2051565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microsoft.com/office/2011/relationships/commentsExtended" Target="commentsExtended.xm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hyperlink" Target="mailto:christoph_scheffel@tu-dresden.de"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christoph_scheffel@tu-dresden.de" TargetMode="Externa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1"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CHTI~1\AppData\Local\Temp\BRIEF_ALLG.dotx" TargetMode="External"/></Relationships>
</file>

<file path=word/theme/theme1.xml><?xml version="1.0" encoding="utf-8"?>
<a:theme xmlns:a="http://schemas.openxmlformats.org/drawingml/2006/main" name="Office">
  <a:themeElements>
    <a:clrScheme name="Benutzerdefiniert 1">
      <a:dk1>
        <a:sysClr val="windowText" lastClr="000000"/>
      </a:dk1>
      <a:lt1>
        <a:sysClr val="window" lastClr="FFFFFF"/>
      </a:lt1>
      <a:dk2>
        <a:srgbClr val="00305E"/>
      </a:dk2>
      <a:lt2>
        <a:srgbClr val="717776"/>
      </a:lt2>
      <a:accent1>
        <a:srgbClr val="006AB3"/>
      </a:accent1>
      <a:accent2>
        <a:srgbClr val="54378A"/>
      </a:accent2>
      <a:accent3>
        <a:srgbClr val="93107E"/>
      </a:accent3>
      <a:accent4>
        <a:srgbClr val="007D40"/>
      </a:accent4>
      <a:accent5>
        <a:srgbClr val="6AB023"/>
      </a:accent5>
      <a:accent6>
        <a:srgbClr val="EE7F00"/>
      </a:accent6>
      <a:hlink>
        <a:srgbClr val="006AB3"/>
      </a:hlink>
      <a:folHlink>
        <a:srgbClr val="54378A"/>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configuration xmlns:c="http://ns.axespdf.com/word/configuration">
  <c:group id="Styles"/>
  <c:group id="Content">
    <c:group id="1">
      <c:property id="RoleID" type="string">FigureArtifact</c:property>
    </c:group>
    <c:group id="4">
      <c:property id="RoleID" type="string">FigureArtifact</c:property>
    </c:group>
    <c:group id="3">
      <c:property id="RoleID" type="string">FigureArtifact</c:property>
    </c:group>
    <c:group id="2">
      <c:property id="RoleID" type="string">FigureArtifact</c:property>
    </c:group>
  </c:group>
</c:configuration>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051153-C228-47C9-A217-6378CA2F56ED}">
  <ds:schemaRefs>
    <ds:schemaRef ds:uri="http://ns.axespdf.com/word/configuration"/>
  </ds:schemaRefs>
</ds:datastoreItem>
</file>

<file path=customXml/itemProps2.xml><?xml version="1.0" encoding="utf-8"?>
<ds:datastoreItem xmlns:ds="http://schemas.openxmlformats.org/officeDocument/2006/customXml" ds:itemID="{6346EA36-F4A1-41BF-884B-9A84B379C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BRIEF_ALLG.dotx</Template>
  <TotalTime>0</TotalTime>
  <Pages>9</Pages>
  <Words>2432</Words>
  <Characters>15326</Characters>
  <Application>Microsoft Office Word</Application>
  <DocSecurity>0</DocSecurity>
  <Lines>127</Lines>
  <Paragraphs>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nachtigall</dc:creator>
  <cp:keywords/>
  <dc:description/>
  <cp:lastModifiedBy>Krahn,Philipp</cp:lastModifiedBy>
  <cp:revision>3</cp:revision>
  <cp:lastPrinted>2021-09-02T07:41:00Z</cp:lastPrinted>
  <dcterms:created xsi:type="dcterms:W3CDTF">2022-01-27T17:42:00Z</dcterms:created>
  <dcterms:modified xsi:type="dcterms:W3CDTF">2022-01-27T18:05:00Z</dcterms:modified>
</cp:coreProperties>
</file>